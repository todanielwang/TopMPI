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ntTable.xml" ContentType="application/vnd.openxmlformats-officedocument.wordprocessingml.fontTable+xml"/>
  <Override PartName="/word/_rels/document.xml.rels" ContentType="application/vnd.openxmlformats-package.relationships+xml"/>
  <Override PartName="/word/_rels/fontTable.xml.rels" ContentType="application/vnd.openxmlformats-package.relationships+xml"/>
  <Override PartName="/word/comments.xml" ContentType="application/vnd.openxmlformats-officedocument.wordprocessingml.comments+xml"/>
  <Override PartName="/word/settings.xml" ContentType="application/vnd.openxmlformats-officedocument.wordprocessingml.settings+xml"/>
  <Override PartName="/word/header2.xml" ContentType="application/vnd.openxmlformats-officedocument.wordprocessingml.header+xml"/>
  <Override PartName="/word/footer3.xml" ContentType="application/vnd.openxmlformats-officedocument.wordprocessingml.footer+xml"/>
  <Override PartName="/word/document.xml" ContentType="application/vnd.openxmlformats-officedocument.wordprocessingml.document.main+xml"/>
  <Override PartName="/word/commentsExtended.xml" ContentType="application/vnd.openxmlformats-officedocument.wordprocessingml.commentsExtended+xml"/>
  <Override PartName="/word/styles.xml" ContentType="application/vnd.openxmlformats-officedocument.wordprocessingml.styles+xml"/>
  <Override PartName="/word/media/image1.png" ContentType="image/png"/>
  <Override PartName="/word/media/image2.png" ContentType="image/png"/>
  <Override PartName="/word/media/image3.svg" ContentType="image/svg"/>
  <Override PartName="/word/media/image6.png" ContentType="image/png"/>
  <Override PartName="/word/media/image10.png" ContentType="image/png"/>
  <Override PartName="/word/media/image4.png" ContentType="image/png"/>
  <Override PartName="/word/media/image5.svg" ContentType="image/svg"/>
  <Override PartName="/word/media/image8.png" ContentType="image/png"/>
  <Override PartName="/word/media/image12.png" ContentType="image/png"/>
  <Override PartName="/word/media/image7.svg" ContentType="image/svg"/>
  <Override PartName="/word/media/image11.svg" ContentType="image/svg"/>
  <Override PartName="/word/media/image9.svg" ContentType="image/svg"/>
  <Override PartName="/word/media/image13.svg" ContentType="image/svg"/>
  <Override PartName="/word/theme/theme1.xml" ContentType="application/vnd.openxmlformats-officedocument.theme+xml"/>
  <Override PartName="/word/header1.xml" ContentType="application/vnd.openxmlformats-officedocument.wordprocessingml.header+xml"/>
  <Override PartName="/word/footer2.xml" ContentType="application/vnd.openxmlformats-officedocument.wordprocessingml.footer+xml"/>
  <Override PartName="/word/fonts/font9.odttf" ContentType="application/vnd.openxmlformats-officedocument.obfuscatedFont"/>
  <Override PartName="/word/fonts/font15.odttf" ContentType="application/vnd.openxmlformats-officedocument.obfuscatedFont"/>
  <Override PartName="/word/fonts/font8.odttf" ContentType="application/vnd.openxmlformats-officedocument.obfuscatedFont"/>
  <Override PartName="/word/fonts/font14.odttf" ContentType="application/vnd.openxmlformats-officedocument.obfuscatedFont"/>
  <Override PartName="/word/fonts/font7.odttf" ContentType="application/vnd.openxmlformats-officedocument.obfuscatedFont"/>
  <Override PartName="/word/fonts/font13.odttf" ContentType="application/vnd.openxmlformats-officedocument.obfuscatedFont"/>
  <Override PartName="/word/fonts/font6.odttf" ContentType="application/vnd.openxmlformats-officedocument.obfuscatedFont"/>
  <Override PartName="/word/fonts/font12.odttf" ContentType="application/vnd.openxmlformats-officedocument.obfuscatedFont"/>
  <Override PartName="/word/fonts/font21.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18.odttf" ContentType="application/vnd.openxmlformats-officedocument.obfuscatedFont"/>
  <Override PartName="/word/fonts/font17.odttf" ContentType="application/vnd.openxmlformats-officedocument.obfuscatedFont"/>
  <Override PartName="/word/fonts/font16.odttf" ContentType="application/vnd.openxmlformats-officedocument.obfuscatedFont"/>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10.odttf" ContentType="application/vnd.openxmlformats-officedocument.obfuscatedFont"/>
  <Override PartName="/word/fonts/font4.odttf" ContentType="application/vnd.openxmlformats-officedocument.obfuscatedFont"/>
  <Override PartName="/word/fonts/font11.odttf" ContentType="application/vnd.openxmlformats-officedocument.obfuscatedFont"/>
  <Override PartName="/word/fonts/font5.odttf" ContentType="application/vnd.openxmlformats-officedocument.obfuscatedFont"/>
  <Override PartName="/word/header3.xml" ContentType="application/vnd.openxmlformats-officedocument.wordprocessingml.header+xml"/>
  <Override PartName="/word/footer1.xml" ContentType="application/vnd.openxmlformats-officedocument.wordprocessingml.foot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40" w:before="0" w:after="120"/>
        <w:jc w:val="center"/>
        <w:rPr>
          <w:rFonts w:ascii="Arial" w:hAnsi="Arial" w:eastAsia="Times New Roman" w:cs="Arial"/>
          <w:b/>
          <w:bCs/>
        </w:rPr>
      </w:pPr>
      <w:r>
        <w:rPr>
          <w:rFonts w:eastAsia="Times New Roman" w:cs="Arial" w:ascii="Arial" w:hAnsi="Arial"/>
          <w:b/>
          <w:bCs/>
        </w:rPr>
        <w:t>Proteoform identification using multiplexed top-down mass spectra</w:t>
      </w:r>
    </w:p>
    <w:p>
      <w:pPr>
        <w:pStyle w:val="Normal"/>
        <w:spacing w:lineRule="auto" w:line="240" w:before="0" w:after="120"/>
        <w:jc w:val="center"/>
        <w:rPr>
          <w:rFonts w:ascii="Arial" w:hAnsi="Arial" w:eastAsia="Times New Roman" w:cs="Arial"/>
        </w:rPr>
      </w:pPr>
      <w:r>
        <w:rPr>
          <w:rFonts w:eastAsia="Times New Roman" w:cs="Arial" w:ascii="Arial" w:hAnsi="Arial"/>
        </w:rPr>
        <w:t>Zhige Wang, Xingzhao Xiong, and Xiaowen Liu</w:t>
      </w:r>
    </w:p>
    <w:p>
      <w:pPr>
        <w:pStyle w:val="Normal"/>
        <w:spacing w:lineRule="auto" w:line="240" w:before="0" w:after="120"/>
        <w:jc w:val="center"/>
        <w:rPr>
          <w:rFonts w:ascii="Arial" w:hAnsi="Arial" w:cs="Arial"/>
          <w:color w:themeColor="text1" w:val="000000"/>
        </w:rPr>
      </w:pPr>
      <w:r>
        <w:rPr>
          <w:rFonts w:cs="Arial" w:ascii="Arial" w:hAnsi="Arial"/>
          <w:color w:themeColor="text1" w:val="000000"/>
          <w:vertAlign w:val="superscript"/>
        </w:rPr>
        <w:t>1</w:t>
      </w:r>
      <w:r>
        <w:rPr>
          <w:rFonts w:cs="Arial" w:ascii="Arial" w:hAnsi="Arial"/>
          <w:color w:themeColor="text1" w:val="000000"/>
        </w:rPr>
        <w:t>Deming Department of Medicine, Tulane University, New Orleans, Louisiana, 70112, United States</w:t>
      </w:r>
    </w:p>
    <w:p>
      <w:pPr>
        <w:pStyle w:val="Normal"/>
        <w:spacing w:lineRule="auto" w:line="240" w:before="0" w:after="120"/>
        <w:jc w:val="center"/>
        <w:rPr>
          <w:rFonts w:ascii="Arial" w:hAnsi="Arial" w:cs="Arial"/>
          <w:color w:themeColor="text1" w:val="000000"/>
        </w:rPr>
      </w:pPr>
      <w:r>
        <w:rPr/>
        <w:drawing>
          <wp:inline distT="0" distB="0" distL="0" distR="0">
            <wp:extent cx="5943600" cy="2604135"/>
            <wp:effectExtent l="0" t="0" r="0" b="0"/>
            <wp:docPr id="1"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graph&#10;&#10;Description automatically generated with medium confidence"/>
                    <pic:cNvPicPr>
                      <a:picLocks noChangeAspect="1" noChangeArrowheads="1"/>
                    </pic:cNvPicPr>
                  </pic:nvPicPr>
                  <pic:blipFill>
                    <a:blip r:embed="rId2"/>
                    <a:stretch>
                      <a:fillRect/>
                    </a:stretch>
                  </pic:blipFill>
                  <pic:spPr bwMode="auto">
                    <a:xfrm>
                      <a:off x="0" y="0"/>
                      <a:ext cx="5943600" cy="2604135"/>
                    </a:xfrm>
                    <a:prstGeom prst="rect">
                      <a:avLst/>
                    </a:prstGeom>
                  </pic:spPr>
                </pic:pic>
              </a:graphicData>
            </a:graphic>
          </wp:inline>
        </w:drawing>
      </w:r>
    </w:p>
    <w:p>
      <w:pPr>
        <w:pStyle w:val="Normal"/>
        <w:spacing w:lineRule="auto" w:line="480"/>
        <w:rPr/>
      </w:pPr>
      <w:r>
        <w:rPr/>
        <w:commentReference w:id="0"/>
      </w:r>
    </w:p>
    <w:p>
      <w:pPr>
        <w:pStyle w:val="Normal"/>
        <w:spacing w:lineRule="auto" w:line="240"/>
        <w:jc w:val="both"/>
        <w:rPr>
          <w:rFonts w:ascii="Arial" w:hAnsi="Arial" w:eastAsia="Times New Roman" w:cs="Arial"/>
        </w:rPr>
      </w:pPr>
      <w:r>
        <w:rPr>
          <w:rFonts w:eastAsia="Times New Roman" w:cs="Arial" w:ascii="Arial" w:hAnsi="Arial"/>
          <w:b/>
          <w:bCs/>
        </w:rPr>
        <w:t>Fig. 1</w:t>
      </w:r>
      <w:r>
        <w:rPr>
          <w:rFonts w:eastAsia="Times New Roman" w:cs="Arial" w:ascii="Arial" w:hAnsi="Arial"/>
        </w:rPr>
        <w:t xml:space="preserve">: The overview of TopMPI. (a) Primary precursor selection for a multiplexed MS/MS spectrum with two precursors (blue and red) in the MS1 spectrum and the corresponding fragment masses (blue and red) as well as noise ones (black). The red and blue precursors and the fragment masses are identified by database search separately, resulting in a correct identification with red precursor and an incorrect one with the blue precursor. The red precursor is selected as the primary one because its identification has more matched fragment masses. (b) Two rounds of database search. The primary precursor (red) and all the fragment masses in the spectrum are first searched against a protein sequence database for proteoform identification. Then the matched fragments (red) are removed. Finally, the secondary precursor (blue) and the remaining fragment masses are searched against the protein sequence database for proteoform identification. </w:t>
      </w:r>
    </w:p>
    <w:p>
      <w:pPr>
        <w:pStyle w:val="Normal"/>
        <w:rPr>
          <w:rFonts w:ascii="Arial" w:hAnsi="Arial" w:eastAsia="Times New Roman" w:cs="Arial"/>
          <w:b/>
          <w:bCs/>
        </w:rPr>
      </w:pPr>
      <w:r>
        <w:rPr>
          <w:rFonts w:eastAsia="Times New Roman" w:cs="Arial" w:ascii="Arial" w:hAnsi="Arial"/>
          <w:b/>
          <w:bCs/>
        </w:rPr>
      </w:r>
      <w:r>
        <w:br w:type="page"/>
      </w:r>
    </w:p>
    <w:p>
      <w:pPr>
        <w:pStyle w:val="Normal"/>
        <w:spacing w:lineRule="auto" w:line="480" w:before="0" w:after="160"/>
        <w:jc w:val="center"/>
        <w:rPr>
          <w:rFonts w:ascii="Arial" w:hAnsi="Arial" w:eastAsia="Times New Roman" w:cs="Arial"/>
          <w:del w:id="2" w:author="Wang, Daniel" w:date="2024-12-13T17:31:00Z"/>
        </w:rPr>
      </w:pPr>
      <w:ins w:id="0" w:author="Liu, Xiaowen (Kevin)" w:date="2024-12-16T10:44:00Z">
        <w:r>
          <w:rPr/>
          <w:drawing>
            <wp:inline distT="0" distB="0" distL="0" distR="0">
              <wp:extent cx="3794125" cy="2276475"/>
              <wp:effectExtent l="0" t="0" r="0" b="0"/>
              <wp:docPr id="2" name="Graphic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1" descr=""/>
                      <pic:cNvPicPr>
                        <a:picLocks noChangeAspect="1" noChangeArrowheads="1"/>
                      </pic:cNvPicPr>
                    </pic:nvPicPr>
                    <pic:blipFill>
                      <a:blip r:embed="rId3">
                        <a:extLst>
                          <a:ext uri="{96DAC541-7B7A-43D3-8B79-37D633B846F1}">
                            <asvg:svgBlip xmlns:asvg="http://schemas.microsoft.com/office/drawing/2016/SVG/main" r:embed="rId4"/>
                          </a:ext>
                        </a:extLst>
                      </a:blip>
                      <a:stretch>
                        <a:fillRect/>
                      </a:stretch>
                    </pic:blipFill>
                    <pic:spPr bwMode="auto">
                      <a:xfrm>
                        <a:off x="0" y="0"/>
                        <a:ext cx="3794125" cy="2276475"/>
                      </a:xfrm>
                      <a:prstGeom prst="rect">
                        <a:avLst/>
                      </a:prstGeom>
                    </pic:spPr>
                  </pic:pic>
                </a:graphicData>
              </a:graphic>
            </wp:inline>
          </w:drawing>
        </w:r>
      </w:ins>
      <w:del w:id="1" w:author="Wang, Daniel" w:date="2024-12-13T17:31:00Z">
        <w:r>
          <w:rPr/>
          <w:drawing>
            <wp:inline distT="0" distB="0" distL="0" distR="0">
              <wp:extent cx="3745865" cy="2247265"/>
              <wp:effectExtent l="0" t="0" r="0" b="0"/>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5">
                        <a:extLst>
                          <a:ext uri="{96DAC541-7B7A-43D3-8B79-37D633B846F1}">
                            <asvg:svgBlip xmlns:asvg="http://schemas.microsoft.com/office/drawing/2016/SVG/main" r:embed="rId6"/>
                          </a:ext>
                        </a:extLst>
                      </a:blip>
                      <a:stretch>
                        <a:fillRect/>
                      </a:stretch>
                    </pic:blipFill>
                    <pic:spPr bwMode="auto">
                      <a:xfrm>
                        <a:off x="0" y="0"/>
                        <a:ext cx="3745865" cy="2247265"/>
                      </a:xfrm>
                      <a:prstGeom prst="rect">
                        <a:avLst/>
                      </a:prstGeom>
                    </pic:spPr>
                  </pic:pic>
                </a:graphicData>
              </a:graphic>
            </wp:inline>
          </w:drawing>
        </w:r>
      </w:del>
    </w:p>
    <w:p>
      <w:pPr>
        <w:pStyle w:val="Normal"/>
        <w:spacing w:lineRule="auto" w:line="480"/>
        <w:jc w:val="center"/>
        <w:rPr>
          <w:rFonts w:ascii="Arial" w:hAnsi="Arial" w:eastAsia="Times New Roman" w:cs="Arial"/>
          <w:b/>
          <w:bCs/>
          <w:ins w:id="4" w:author="Liu, Xiaowen (Kevin)" w:date="2024-12-16T10:45:00Z"/>
        </w:rPr>
      </w:pPr>
      <w:ins w:id="3" w:author="Liu, Xiaowen (Kevin)" w:date="2024-12-16T10:45:00Z">
        <w:r>
          <w:rPr>
            <w:rFonts w:eastAsia="Times New Roman" w:cs="Arial" w:ascii="Arial" w:hAnsi="Arial"/>
            <w:b/>
            <w:bCs/>
          </w:rPr>
        </w:r>
      </w:ins>
    </w:p>
    <w:p>
      <w:pPr>
        <w:pStyle w:val="Normal"/>
        <w:spacing w:lineRule="auto" w:line="240" w:before="0" w:after="0"/>
        <w:pPrChange w:id="0" w:author="Liu, Xiaowen (Kevin)" w:date="2024-12-16T10:45:00Z">
          <w:pPr>
            <w:spacing w:lineRule="auto" w:line="480"/>
          </w:pPr>
        </w:pPrChange>
        <w:rPr>
          <w:rFonts w:ascii="Arial" w:hAnsi="Arial" w:eastAsia="Times New Roman" w:cs="Arial"/>
        </w:rPr>
      </w:pPr>
      <w:r>
        <w:rPr>
          <w:rFonts w:eastAsia="Times New Roman" w:cs="Arial" w:ascii="Arial" w:hAnsi="Arial"/>
          <w:b/>
          <w:bCs/>
        </w:rPr>
        <w:t>Fig. 2</w:t>
      </w:r>
      <w:r>
        <w:rPr>
          <w:rFonts w:eastAsia="Times New Roman" w:cs="Arial" w:ascii="Arial" w:hAnsi="Arial"/>
        </w:rPr>
        <w:t>: The distribution of the intensity ratio of the second most intense precursor and the first most intense precursor in the 8</w:t>
      </w:r>
      <w:ins w:id="5" w:author="Wang, Daniel" w:date="2024-12-13T17:32:00Z">
        <w:r>
          <w:rPr>
            <w:rFonts w:eastAsia="Times New Roman" w:cs="Arial" w:ascii="Arial" w:hAnsi="Arial"/>
          </w:rPr>
          <w:t>6</w:t>
        </w:r>
      </w:ins>
      <w:del w:id="6" w:author="Wang, Daniel" w:date="2024-12-13T17:32:00Z">
        <w:r>
          <w:rPr>
            <w:rFonts w:eastAsia="Times New Roman" w:cs="Arial" w:ascii="Arial" w:hAnsi="Arial"/>
          </w:rPr>
          <w:delText>5</w:delText>
        </w:r>
      </w:del>
      <w:r>
        <w:rPr>
          <w:rFonts w:eastAsia="Times New Roman" w:cs="Arial" w:ascii="Arial" w:hAnsi="Arial"/>
        </w:rPr>
        <w:t xml:space="preserve"> MS/MS spectra with proteoform identifications reported from the </w:t>
      </w:r>
      <w:r>
        <w:rPr>
          <w:rFonts w:eastAsia="Times New Roman" w:cs="Arial" w:ascii="Arial" w:hAnsi="Arial"/>
          <w:i/>
          <w:iCs/>
        </w:rPr>
        <w:t>E. coli</w:t>
      </w:r>
      <w:r>
        <w:rPr>
          <w:rFonts w:eastAsia="Times New Roman" w:cs="Arial" w:ascii="Arial" w:hAnsi="Arial"/>
        </w:rPr>
        <w:t xml:space="preserve"> data set. The minimum value of the intensity ratio is 0.21.</w:t>
      </w:r>
    </w:p>
    <w:p>
      <w:pPr>
        <w:pStyle w:val="Normal"/>
        <w:spacing w:lineRule="auto" w:line="480"/>
        <w:jc w:val="both"/>
        <w:rPr>
          <w:rFonts w:ascii="Arial" w:hAnsi="Arial" w:eastAsia="Times New Roman" w:cs="Arial"/>
          <w:ins w:id="8" w:author="Unknown Author" w:date="2024-12-18T16:47:33Z"/>
        </w:rPr>
      </w:pPr>
      <w:del w:id="7" w:author="Wang, Daniel" w:date="2024-12-16T16:23:00Z">
        <w:r>
          <w:rPr/>
          <w:drawing>
            <wp:inline distT="0" distB="0" distL="0" distR="0">
              <wp:extent cx="5943600" cy="2546985"/>
              <wp:effectExtent l="0" t="0" r="0" b="0"/>
              <wp:docPr id="4" name="Graphic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2" descr=""/>
                      <pic:cNvPicPr>
                        <a:picLocks noChangeAspect="1" noChangeArrowheads="1"/>
                      </pic:cNvPicPr>
                    </pic:nvPicPr>
                    <pic:blipFill>
                      <a:blip r:embed="rId7">
                        <a:extLst>
                          <a:ext uri="{96DAC541-7B7A-43D3-8B79-37D633B846F1}">
                            <asvg:svgBlip xmlns:asvg="http://schemas.microsoft.com/office/drawing/2016/SVG/main" r:embed="rId8"/>
                          </a:ext>
                        </a:extLst>
                      </a:blip>
                      <a:stretch>
                        <a:fillRect/>
                      </a:stretch>
                    </pic:blipFill>
                    <pic:spPr bwMode="auto">
                      <a:xfrm>
                        <a:off x="0" y="0"/>
                        <a:ext cx="5943600" cy="2546985"/>
                      </a:xfrm>
                      <a:prstGeom prst="rect">
                        <a:avLst/>
                      </a:prstGeom>
                    </pic:spPr>
                  </pic:pic>
                </a:graphicData>
              </a:graphic>
            </wp:inline>
          </w:drawing>
        </w:r>
      </w:del>
    </w:p>
    <w:p>
      <w:pPr>
        <w:pStyle w:val="Normal"/>
        <w:spacing w:lineRule="auto" w:line="480"/>
        <w:jc w:val="both"/>
        <w:rPr>
          <w:rFonts w:ascii="Arial" w:hAnsi="Arial" w:eastAsia="Times New Roman" w:cs="Arial"/>
          <w:del w:id="10" w:author="Wang, Daniel" w:date="2024-12-16T16:23:00Z"/>
        </w:rPr>
      </w:pPr>
      <w:ins w:id="9" w:author="Unknown Author" w:date="2024-12-18T16:47:33Z">
        <w:r>
          <w:rPr>
            <w:rFonts w:eastAsia="Times New Roman" w:cs="Arial" w:ascii="Arial" w:hAnsi="Arial"/>
          </w:rPr>
          <w:drawing>
            <wp:inline distT="0" distB="0" distL="0" distR="0">
              <wp:extent cx="5943600" cy="3566795"/>
              <wp:effectExtent l="0" t="0" r="0" b="0"/>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9">
                        <a:extLst>
                          <a:ext uri="{96DAC541-7B7A-43D3-8B79-37D633B846F1}">
                            <asvg:svgBlip xmlns:asvg="http://schemas.microsoft.com/office/drawing/2016/SVG/main" r:embed="rId10"/>
                          </a:ext>
                        </a:extLst>
                      </a:blip>
                      <a:stretch>
                        <a:fillRect/>
                      </a:stretch>
                    </pic:blipFill>
                    <pic:spPr bwMode="auto">
                      <a:xfrm>
                        <a:off x="0" y="0"/>
                        <a:ext cx="5943600" cy="3566795"/>
                      </a:xfrm>
                      <a:prstGeom prst="rect">
                        <a:avLst/>
                      </a:prstGeom>
                    </pic:spPr>
                  </pic:pic>
                </a:graphicData>
              </a:graphic>
            </wp:inline>
          </w:drawing>
        </w:r>
      </w:ins>
    </w:p>
    <w:p>
      <w:pPr>
        <w:pStyle w:val="Normal"/>
        <w:spacing w:lineRule="auto" w:line="240"/>
        <w:jc w:val="both"/>
        <w:rPr>
          <w:rFonts w:ascii="Arial" w:hAnsi="Arial" w:eastAsia="Times New Roman" w:cs="Arial"/>
        </w:rPr>
      </w:pPr>
      <w:r>
        <w:rPr>
          <w:rFonts w:eastAsia="Times New Roman" w:cs="Arial" w:ascii="Arial" w:hAnsi="Arial"/>
          <w:b/>
          <w:bCs/>
        </w:rPr>
        <w:t>Fig. 3</w:t>
      </w:r>
      <w:r>
        <w:rPr>
          <w:rFonts w:eastAsia="Times New Roman" w:cs="Arial" w:ascii="Arial" w:hAnsi="Arial"/>
        </w:rPr>
        <w:t xml:space="preserve">: The distribution of the </w:t>
      </w:r>
      <w:ins w:id="11" w:author="Unknown Author" w:date="2024-12-18T16:49:13Z">
        <w:r>
          <w:rPr>
            <w:rFonts w:eastAsia="Times New Roman" w:cs="Arial" w:ascii="Arial" w:hAnsi="Arial"/>
          </w:rPr>
          <w:t>decrease in matched experimental masses, the decrease in matched theoretical masses, and the increase in log base 10 E-value between MATCH and MATCH-ERROR, and between SHIFT and SHIFT</w:t>
        </w:r>
      </w:ins>
      <w:ins w:id="12" w:author="Unknown Author" w:date="2024-12-18T16:50:14Z">
        <w:r>
          <w:rPr>
            <w:rFonts w:eastAsia="Times New Roman" w:cs="Arial" w:ascii="Arial" w:hAnsi="Arial"/>
          </w:rPr>
          <w:t xml:space="preserve">-ERROR. </w:t>
        </w:r>
      </w:ins>
      <w:del w:id="13" w:author="Unknown Author" w:date="2024-12-18T16:49:12Z">
        <w:r>
          <w:rPr>
            <w:rFonts w:eastAsia="Times New Roman" w:cs="Arial" w:ascii="Arial" w:hAnsi="Arial"/>
          </w:rPr>
          <w:delText xml:space="preserve">difference in the number of matched theoretical fragment masses in the PrSMs reported between ECOLI-MATCH to ECOLI-ERROR (a) and between ECOLI-SHIFT and ECOLI-ERROR (b). </w:delText>
        </w:r>
      </w:del>
    </w:p>
    <w:p>
      <w:pPr>
        <w:pStyle w:val="Normal"/>
        <w:spacing w:lineRule="auto" w:line="480"/>
        <w:rPr/>
      </w:pPr>
      <w:r>
        <w:rPr/>
        <w:drawing>
          <wp:inline distT="0" distB="0" distL="0" distR="0">
            <wp:extent cx="5943600" cy="3962400"/>
            <wp:effectExtent l="0" t="0" r="0" b="0"/>
            <wp:docPr id="6" name="Graphic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3" descr=""/>
                    <pic:cNvPicPr>
                      <a:picLocks noChangeAspect="1" noChangeArrowheads="1"/>
                    </pic:cNvPicPr>
                  </pic:nvPicPr>
                  <pic:blipFill>
                    <a:blip r:embed="rId11">
                      <a:extLst>
                        <a:ext uri="{96DAC541-7B7A-43D3-8B79-37D633B846F1}">
                          <asvg:svgBlip xmlns:asvg="http://schemas.microsoft.com/office/drawing/2016/SVG/main" r:embed="rId12"/>
                        </a:ext>
                      </a:extLst>
                    </a:blip>
                    <a:stretch>
                      <a:fillRect/>
                    </a:stretch>
                  </pic:blipFill>
                  <pic:spPr bwMode="auto">
                    <a:xfrm>
                      <a:off x="0" y="0"/>
                      <a:ext cx="5943600" cy="3962400"/>
                    </a:xfrm>
                    <a:prstGeom prst="rect">
                      <a:avLst/>
                    </a:prstGeom>
                  </pic:spPr>
                </pic:pic>
              </a:graphicData>
            </a:graphic>
          </wp:inline>
        </w:drawing>
      </w:r>
    </w:p>
    <w:p>
      <w:pPr>
        <w:pStyle w:val="Normal"/>
        <w:spacing w:lineRule="auto" w:line="480"/>
        <w:rPr>
          <w:rFonts w:ascii="Arial" w:hAnsi="Arial" w:eastAsia="Times New Roman" w:cs="Arial"/>
        </w:rPr>
      </w:pPr>
      <w:r>
        <w:rPr>
          <w:rFonts w:eastAsia="Times New Roman" w:cs="Arial" w:ascii="Arial" w:hAnsi="Arial"/>
        </w:rPr>
        <w:t xml:space="preserve">Fig. 4: the search results of the simulated pseudo-multiplexed dataset, labeling the x-axis and y-axis with the logged based 10 E-value of the original non-multiplexed spectra that were retrieved to form the pseudo-multiplexed spectra. The color labels the number of identifications reported for that pseudo-multiplexed spectrum under an E-value cutoff of 0.01. </w:t>
      </w:r>
    </w:p>
    <w:p>
      <w:pPr>
        <w:pStyle w:val="Normal"/>
        <w:spacing w:lineRule="auto" w:line="240"/>
        <w:jc w:val="both"/>
        <w:rPr/>
      </w:pPr>
      <w:commentRangeStart w:id="1"/>
      <w:r>
        <w:rPr/>
        <w:drawing>
          <wp:inline distT="0" distB="0" distL="0" distR="0">
            <wp:extent cx="5943600" cy="2377440"/>
            <wp:effectExtent l="0" t="0" r="0" b="0"/>
            <wp:docPr id="7" name="Graphic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4" descr=""/>
                    <pic:cNvPicPr>
                      <a:picLocks noChangeAspect="1" noChangeArrowheads="1"/>
                    </pic:cNvPicPr>
                  </pic:nvPicPr>
                  <pic:blipFill>
                    <a:blip r:embed="rId13">
                      <a:extLst>
                        <a:ext uri="{96DAC541-7B7A-43D3-8B79-37D633B846F1}">
                          <asvg:svgBlip xmlns:asvg="http://schemas.microsoft.com/office/drawing/2016/SVG/main" r:embed="rId14"/>
                        </a:ext>
                      </a:extLst>
                    </a:blip>
                    <a:stretch>
                      <a:fillRect/>
                    </a:stretch>
                  </pic:blipFill>
                  <pic:spPr bwMode="auto">
                    <a:xfrm>
                      <a:off x="0" y="0"/>
                      <a:ext cx="5943600" cy="2377440"/>
                    </a:xfrm>
                    <a:prstGeom prst="rect">
                      <a:avLst/>
                    </a:prstGeom>
                  </pic:spPr>
                </pic:pic>
              </a:graphicData>
            </a:graphic>
          </wp:inline>
        </w:drawing>
      </w:r>
    </w:p>
    <w:p>
      <w:pPr>
        <w:pStyle w:val="Normal"/>
        <w:spacing w:lineRule="auto" w:line="480"/>
        <w:rPr>
          <w:rFonts w:ascii="Arial" w:hAnsi="Arial" w:eastAsia="Times New Roman" w:cs="Arial"/>
        </w:rPr>
      </w:pPr>
      <w:r>
        <w:rPr>
          <w:rFonts w:eastAsia="Times New Roman" w:cs="Arial" w:ascii="Arial" w:hAnsi="Arial"/>
        </w:rPr>
        <w:t xml:space="preserve">Fig. 5: The above image illustrates the search results of the simulated noised pseudo-multiplexed datasets. The left figure shows the change in the percentage of PrSMs whose protein accession is the same as their base spectrum. And the figure on the right shows the percentage of PrSMs whose protein accession is the same as their noise spectrum. </w:t>
      </w:r>
      <w:commentRangeEnd w:id="1"/>
      <w:r>
        <w:commentReference w:id="1"/>
      </w:r>
      <w:r>
        <w:rPr>
          <w:rFonts w:eastAsia="Times New Roman" w:cs="Arial" w:ascii="Arial" w:hAnsi="Arial"/>
        </w:rPr>
      </w:r>
    </w:p>
    <w:p>
      <w:pPr>
        <w:pStyle w:val="Normal"/>
        <w:spacing w:lineRule="auto" w:line="480"/>
        <w:rPr>
          <w:rFonts w:ascii="Arial" w:hAnsi="Arial" w:cs="Arial"/>
        </w:rPr>
      </w:pPr>
      <w:del w:id="14" w:author="Liu, Xiaowen (Kevin)" w:date="2024-11-12T17:14:00Z">
        <w:r>
          <w:rPr>
            <w:rFonts w:eastAsia="Times New Roman" w:cs="Arial" w:ascii="Arial" w:hAnsi="Arial"/>
          </w:rPr>
          <w:tab/>
        </w:r>
      </w:del>
      <w:r>
        <w:rPr>
          <w:rFonts w:eastAsia="Times New Roman" w:cs="Arial" w:ascii="Arial" w:hAnsi="Arial"/>
        </w:rPr>
        <w:t xml:space="preserve"> </w:t>
      </w:r>
    </w:p>
    <w:tbl>
      <w:tblPr>
        <w:tblStyle w:val="a"/>
        <w:tblW w:w="9045" w:type="dxa"/>
        <w:jc w:val="left"/>
        <w:tblInd w:w="0" w:type="dxa"/>
        <w:tblLayout w:type="fixed"/>
        <w:tblCellMar>
          <w:top w:w="100" w:type="dxa"/>
          <w:left w:w="100" w:type="dxa"/>
          <w:bottom w:w="100" w:type="dxa"/>
          <w:right w:w="100" w:type="dxa"/>
        </w:tblCellMar>
        <w:tblLook w:val="0600" w:noHBand="1" w:noVBand="1" w:firstColumn="0" w:lastRow="0" w:lastColumn="0" w:firstRow="0"/>
      </w:tblPr>
      <w:tblGrid>
        <w:gridCol w:w="2205"/>
        <w:gridCol w:w="1109"/>
        <w:gridCol w:w="1650"/>
        <w:gridCol w:w="2041"/>
        <w:gridCol w:w="2040"/>
      </w:tblGrid>
      <w:tr>
        <w:trPr/>
        <w:tc>
          <w:tcPr>
            <w:tcW w:w="220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Arial" w:hAnsi="Arial" w:eastAsia="Times New Roman" w:cs="Arial"/>
              </w:rPr>
            </w:pPr>
            <w:commentRangeStart w:id="2"/>
            <w:r>
              <w:rPr>
                <w:rFonts w:eastAsia="Times New Roman" w:cs="Arial" w:ascii="Arial" w:hAnsi="Arial"/>
              </w:rPr>
              <w:t>Dataset</w:t>
            </w:r>
          </w:p>
        </w:tc>
        <w:tc>
          <w:tcPr>
            <w:tcW w:w="110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Arial" w:hAnsi="Arial" w:eastAsia="Times New Roman" w:cs="Arial"/>
              </w:rPr>
            </w:pPr>
            <w:r>
              <w:rPr>
                <w:rFonts w:eastAsia="Times New Roman" w:cs="Arial" w:ascii="Arial" w:hAnsi="Arial"/>
              </w:rPr>
              <w:t># of Spectra</w:t>
            </w:r>
          </w:p>
        </w:tc>
        <w:tc>
          <w:tcPr>
            <w:tcW w:w="165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Arial" w:hAnsi="Arial" w:eastAsia="Times New Roman" w:cs="Arial"/>
              </w:rPr>
            </w:pPr>
            <w:r>
              <w:rPr>
                <w:rFonts w:eastAsia="Times New Roman" w:cs="Arial" w:ascii="Arial" w:hAnsi="Arial"/>
              </w:rPr>
              <w:t>Method</w:t>
            </w:r>
          </w:p>
        </w:tc>
        <w:tc>
          <w:tcPr>
            <w:tcW w:w="204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Arial" w:hAnsi="Arial" w:eastAsia="Times New Roman" w:cs="Arial"/>
              </w:rPr>
            </w:pPr>
            <w:r>
              <w:rPr>
                <w:rFonts w:eastAsia="Times New Roman" w:cs="Arial" w:ascii="Arial" w:hAnsi="Arial"/>
              </w:rPr>
              <w:t># of Target PrSMs</w:t>
            </w:r>
          </w:p>
        </w:tc>
        <w:tc>
          <w:tcPr>
            <w:tcW w:w="204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Arial" w:hAnsi="Arial" w:eastAsia="Times New Roman" w:cs="Arial"/>
              </w:rPr>
            </w:pPr>
            <w:r>
              <w:rPr>
                <w:rFonts w:eastAsia="Times New Roman" w:cs="Arial" w:ascii="Arial" w:hAnsi="Arial"/>
              </w:rPr>
              <w:t>E-value of Last PrSM</w:t>
            </w:r>
            <w:commentRangeEnd w:id="2"/>
            <w:r>
              <w:commentReference w:id="2"/>
            </w:r>
            <w:r>
              <w:rPr>
                <w:rFonts w:eastAsia="Times New Roman" w:cs="Arial" w:ascii="Arial" w:hAnsi="Arial"/>
              </w:rPr>
            </w:r>
          </w:p>
        </w:tc>
      </w:tr>
      <w:tr>
        <w:trPr/>
        <w:tc>
          <w:tcPr>
            <w:tcW w:w="220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Arial" w:hAnsi="Arial" w:eastAsia="Times New Roman" w:cs="Arial"/>
              </w:rPr>
            </w:pPr>
            <w:r>
              <w:rPr>
                <w:rFonts w:eastAsia="Times New Roman" w:cs="Arial" w:ascii="Arial" w:hAnsi="Arial"/>
              </w:rPr>
              <w:t>Pseudo-Multiplexed</w:t>
            </w:r>
          </w:p>
        </w:tc>
        <w:tc>
          <w:tcPr>
            <w:tcW w:w="110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Arial" w:hAnsi="Arial" w:eastAsia="Times New Roman" w:cs="Arial"/>
              </w:rPr>
            </w:pPr>
            <w:r>
              <w:rPr>
                <w:rFonts w:eastAsia="Times New Roman" w:cs="Arial" w:ascii="Arial" w:hAnsi="Arial"/>
              </w:rPr>
              <w:t>1095</w:t>
            </w:r>
          </w:p>
        </w:tc>
        <w:tc>
          <w:tcPr>
            <w:tcW w:w="165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Arial" w:hAnsi="Arial" w:eastAsia="Times New Roman" w:cs="Arial"/>
              </w:rPr>
            </w:pPr>
            <w:r>
              <w:rPr>
                <w:rFonts w:eastAsia="Times New Roman" w:cs="Arial" w:ascii="Arial" w:hAnsi="Arial"/>
              </w:rPr>
              <w:t>Single PrSM</w:t>
            </w:r>
          </w:p>
        </w:tc>
        <w:tc>
          <w:tcPr>
            <w:tcW w:w="204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Arial" w:hAnsi="Arial" w:eastAsia="Times New Roman" w:cs="Arial"/>
              </w:rPr>
            </w:pPr>
            <w:r>
              <w:rPr>
                <w:rFonts w:eastAsia="Times New Roman" w:cs="Arial" w:ascii="Arial" w:hAnsi="Arial"/>
              </w:rPr>
              <w:t>2173</w:t>
            </w:r>
          </w:p>
        </w:tc>
        <w:tc>
          <w:tcPr>
            <w:tcW w:w="204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Arial" w:hAnsi="Arial" w:eastAsia="Times New Roman" w:cs="Arial"/>
              </w:rPr>
            </w:pPr>
            <w:r>
              <w:rPr>
                <w:rFonts w:eastAsia="Times New Roman" w:cs="Arial" w:ascii="Arial" w:hAnsi="Arial"/>
              </w:rPr>
              <w:t>579.82</w:t>
            </w:r>
          </w:p>
        </w:tc>
      </w:tr>
      <w:tr>
        <w:trPr/>
        <w:tc>
          <w:tcPr>
            <w:tcW w:w="220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before="0" w:after="0"/>
              <w:rPr>
                <w:rFonts w:ascii="Arial" w:hAnsi="Arial" w:eastAsia="Times New Roman" w:cs="Arial"/>
              </w:rPr>
            </w:pPr>
            <w:r>
              <w:rPr>
                <w:rFonts w:eastAsia="Times New Roman" w:cs="Arial" w:ascii="Arial" w:hAnsi="Arial"/>
              </w:rPr>
              <w:t>Pseudo-Multiplexed</w:t>
            </w:r>
          </w:p>
        </w:tc>
        <w:tc>
          <w:tcPr>
            <w:tcW w:w="110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Arial" w:hAnsi="Arial" w:eastAsia="Times New Roman" w:cs="Arial"/>
              </w:rPr>
            </w:pPr>
            <w:r>
              <w:rPr>
                <w:rFonts w:eastAsia="Times New Roman" w:cs="Arial" w:ascii="Arial" w:hAnsi="Arial"/>
              </w:rPr>
              <w:t>1095</w:t>
            </w:r>
          </w:p>
        </w:tc>
        <w:tc>
          <w:tcPr>
            <w:tcW w:w="165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Arial" w:hAnsi="Arial" w:eastAsia="Times New Roman" w:cs="Arial"/>
              </w:rPr>
            </w:pPr>
            <w:r>
              <w:rPr>
                <w:rFonts w:eastAsia="Times New Roman" w:cs="Arial" w:ascii="Arial" w:hAnsi="Arial"/>
              </w:rPr>
              <w:t>Separated</w:t>
            </w:r>
          </w:p>
        </w:tc>
        <w:tc>
          <w:tcPr>
            <w:tcW w:w="204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Arial" w:hAnsi="Arial" w:eastAsia="Times New Roman" w:cs="Arial"/>
              </w:rPr>
            </w:pPr>
            <w:r>
              <w:rPr>
                <w:rFonts w:eastAsia="Times New Roman" w:cs="Arial" w:ascii="Arial" w:hAnsi="Arial"/>
              </w:rPr>
              <w:t>1095 + 1074 = 2169</w:t>
            </w:r>
          </w:p>
        </w:tc>
        <w:tc>
          <w:tcPr>
            <w:tcW w:w="204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Arial" w:hAnsi="Arial" w:eastAsia="Times New Roman" w:cs="Arial"/>
              </w:rPr>
            </w:pPr>
            <w:r>
              <w:rPr>
                <w:rFonts w:eastAsia="Times New Roman" w:cs="Arial" w:ascii="Arial" w:hAnsi="Arial"/>
              </w:rPr>
              <w:t>0.52 &amp; 5.64</w:t>
            </w:r>
          </w:p>
        </w:tc>
      </w:tr>
      <w:tr>
        <w:trPr/>
        <w:tc>
          <w:tcPr>
            <w:tcW w:w="220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Arial" w:hAnsi="Arial" w:eastAsia="Times New Roman" w:cs="Arial"/>
                <w:i/>
                <w:i/>
              </w:rPr>
            </w:pPr>
            <w:r>
              <w:rPr>
                <w:rFonts w:eastAsia="Times New Roman" w:cs="Arial" w:ascii="Arial" w:hAnsi="Arial"/>
                <w:i/>
              </w:rPr>
              <w:t>E. coli</w:t>
            </w:r>
          </w:p>
        </w:tc>
        <w:tc>
          <w:tcPr>
            <w:tcW w:w="110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Arial" w:hAnsi="Arial" w:eastAsia="Times New Roman" w:cs="Arial"/>
              </w:rPr>
            </w:pPr>
            <w:r>
              <w:rPr>
                <w:rFonts w:eastAsia="Times New Roman" w:cs="Arial" w:ascii="Arial" w:hAnsi="Arial"/>
              </w:rPr>
              <w:t>10320</w:t>
            </w:r>
          </w:p>
        </w:tc>
        <w:tc>
          <w:tcPr>
            <w:tcW w:w="165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Arial" w:hAnsi="Arial" w:eastAsia="Times New Roman" w:cs="Arial"/>
              </w:rPr>
            </w:pPr>
            <w:r>
              <w:rPr>
                <w:rFonts w:eastAsia="Times New Roman" w:cs="Arial" w:ascii="Arial" w:hAnsi="Arial"/>
              </w:rPr>
              <w:t>Single PrSM</w:t>
            </w:r>
          </w:p>
        </w:tc>
        <w:tc>
          <w:tcPr>
            <w:tcW w:w="204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Arial" w:hAnsi="Arial" w:eastAsia="Times New Roman" w:cs="Arial"/>
              </w:rPr>
            </w:pPr>
            <w:r>
              <w:rPr>
                <w:rFonts w:eastAsia="Times New Roman" w:cs="Arial" w:ascii="Arial" w:hAnsi="Arial"/>
              </w:rPr>
              <w:t>2015</w:t>
            </w:r>
          </w:p>
        </w:tc>
        <w:tc>
          <w:tcPr>
            <w:tcW w:w="204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Arial" w:hAnsi="Arial" w:eastAsia="Times New Roman" w:cs="Arial"/>
              </w:rPr>
            </w:pPr>
            <w:r>
              <w:rPr>
                <w:rFonts w:eastAsia="Times New Roman" w:cs="Arial" w:ascii="Arial" w:hAnsi="Arial"/>
              </w:rPr>
              <w:t>0.01</w:t>
            </w:r>
          </w:p>
        </w:tc>
      </w:tr>
      <w:tr>
        <w:trPr/>
        <w:tc>
          <w:tcPr>
            <w:tcW w:w="220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Arial" w:hAnsi="Arial" w:eastAsia="Times New Roman" w:cs="Arial"/>
              </w:rPr>
            </w:pPr>
            <w:r>
              <w:rPr>
                <w:rFonts w:eastAsia="Times New Roman" w:cs="Arial" w:ascii="Arial" w:hAnsi="Arial"/>
                <w:i/>
              </w:rPr>
              <w:t>E. coli</w:t>
            </w:r>
          </w:p>
        </w:tc>
        <w:tc>
          <w:tcPr>
            <w:tcW w:w="110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Arial" w:hAnsi="Arial" w:eastAsia="Times New Roman" w:cs="Arial"/>
              </w:rPr>
            </w:pPr>
            <w:r>
              <w:rPr>
                <w:rFonts w:eastAsia="Times New Roman" w:cs="Arial" w:ascii="Arial" w:hAnsi="Arial"/>
              </w:rPr>
              <w:t>10320</w:t>
            </w:r>
          </w:p>
        </w:tc>
        <w:tc>
          <w:tcPr>
            <w:tcW w:w="165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Arial" w:hAnsi="Arial" w:eastAsia="Times New Roman" w:cs="Arial"/>
              </w:rPr>
            </w:pPr>
            <w:r>
              <w:rPr>
                <w:rFonts w:eastAsia="Times New Roman" w:cs="Arial" w:ascii="Arial" w:hAnsi="Arial"/>
              </w:rPr>
              <w:t>Separated</w:t>
            </w:r>
          </w:p>
        </w:tc>
        <w:tc>
          <w:tcPr>
            <w:tcW w:w="204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Arial" w:hAnsi="Arial" w:eastAsia="Times New Roman" w:cs="Arial"/>
              </w:rPr>
            </w:pPr>
            <w:r>
              <w:rPr>
                <w:rFonts w:eastAsia="Times New Roman" w:cs="Arial" w:ascii="Arial" w:hAnsi="Arial"/>
              </w:rPr>
              <w:t xml:space="preserve">2011 + 226 = </w:t>
            </w:r>
          </w:p>
          <w:p>
            <w:pPr>
              <w:pStyle w:val="Normal"/>
              <w:widowControl w:val="false"/>
              <w:pBdr/>
              <w:spacing w:lineRule="auto" w:line="240" w:before="0" w:after="0"/>
              <w:rPr>
                <w:rFonts w:ascii="Arial" w:hAnsi="Arial" w:eastAsia="Times New Roman" w:cs="Arial"/>
              </w:rPr>
            </w:pPr>
            <w:r>
              <w:rPr>
                <w:rFonts w:eastAsia="Times New Roman" w:cs="Arial" w:ascii="Arial" w:hAnsi="Arial"/>
              </w:rPr>
              <w:t>2237</w:t>
            </w:r>
          </w:p>
        </w:tc>
        <w:tc>
          <w:tcPr>
            <w:tcW w:w="204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Arial" w:hAnsi="Arial" w:eastAsia="Times New Roman" w:cs="Arial"/>
              </w:rPr>
            </w:pPr>
            <w:r>
              <w:rPr>
                <w:rFonts w:eastAsia="Times New Roman" w:cs="Arial" w:ascii="Arial" w:hAnsi="Arial"/>
              </w:rPr>
              <w:t>0.11 &amp; 0.02</w:t>
            </w:r>
          </w:p>
        </w:tc>
      </w:tr>
      <w:tr>
        <w:trPr/>
        <w:tc>
          <w:tcPr>
            <w:tcW w:w="220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Arial" w:hAnsi="Arial" w:eastAsia="Times New Roman" w:cs="Arial"/>
              </w:rPr>
            </w:pPr>
            <w:r>
              <w:rPr>
                <w:rFonts w:eastAsia="Times New Roman" w:cs="Arial" w:ascii="Arial" w:hAnsi="Arial"/>
              </w:rPr>
              <w:t>Ovarian Cancer</w:t>
            </w:r>
          </w:p>
        </w:tc>
        <w:tc>
          <w:tcPr>
            <w:tcW w:w="110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Arial" w:hAnsi="Arial" w:eastAsia="Times New Roman" w:cs="Arial"/>
              </w:rPr>
            </w:pPr>
            <w:r>
              <w:rPr>
                <w:rFonts w:eastAsia="Times New Roman" w:cs="Arial" w:ascii="Arial" w:hAnsi="Arial"/>
              </w:rPr>
              <w:t>6875</w:t>
            </w:r>
          </w:p>
        </w:tc>
        <w:tc>
          <w:tcPr>
            <w:tcW w:w="165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Arial" w:hAnsi="Arial" w:eastAsia="Times New Roman" w:cs="Arial"/>
              </w:rPr>
            </w:pPr>
            <w:r>
              <w:rPr>
                <w:rFonts w:eastAsia="Times New Roman" w:cs="Arial" w:ascii="Arial" w:hAnsi="Arial"/>
              </w:rPr>
              <w:t>Single PrSM</w:t>
            </w:r>
          </w:p>
        </w:tc>
        <w:tc>
          <w:tcPr>
            <w:tcW w:w="204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Arial" w:hAnsi="Arial" w:eastAsia="Times New Roman" w:cs="Arial"/>
              </w:rPr>
            </w:pPr>
            <w:r>
              <w:rPr>
                <w:rFonts w:eastAsia="Times New Roman" w:cs="Arial" w:ascii="Arial" w:hAnsi="Arial"/>
              </w:rPr>
              <w:t>4450</w:t>
            </w:r>
          </w:p>
        </w:tc>
        <w:tc>
          <w:tcPr>
            <w:tcW w:w="204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Arial" w:hAnsi="Arial" w:eastAsia="Times New Roman" w:cs="Arial"/>
              </w:rPr>
            </w:pPr>
            <w:r>
              <w:rPr>
                <w:rFonts w:eastAsia="Times New Roman" w:cs="Arial" w:ascii="Arial" w:hAnsi="Arial"/>
              </w:rPr>
              <w:t>0.07</w:t>
            </w:r>
          </w:p>
        </w:tc>
      </w:tr>
      <w:tr>
        <w:trPr/>
        <w:tc>
          <w:tcPr>
            <w:tcW w:w="220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Arial" w:hAnsi="Arial" w:eastAsia="Times New Roman" w:cs="Arial"/>
              </w:rPr>
            </w:pPr>
            <w:r>
              <w:rPr>
                <w:rFonts w:eastAsia="Times New Roman" w:cs="Arial" w:ascii="Arial" w:hAnsi="Arial"/>
              </w:rPr>
              <w:t>Ovarian Cancer</w:t>
            </w:r>
          </w:p>
        </w:tc>
        <w:tc>
          <w:tcPr>
            <w:tcW w:w="110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Arial" w:hAnsi="Arial" w:eastAsia="Times New Roman" w:cs="Arial"/>
              </w:rPr>
            </w:pPr>
            <w:r>
              <w:rPr>
                <w:rFonts w:eastAsia="Times New Roman" w:cs="Arial" w:ascii="Arial" w:hAnsi="Arial"/>
              </w:rPr>
              <w:t>6875</w:t>
            </w:r>
          </w:p>
        </w:tc>
        <w:tc>
          <w:tcPr>
            <w:tcW w:w="165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Arial" w:hAnsi="Arial" w:eastAsia="Times New Roman" w:cs="Arial"/>
              </w:rPr>
            </w:pPr>
            <w:r>
              <w:rPr>
                <w:rFonts w:eastAsia="Times New Roman" w:cs="Arial" w:ascii="Arial" w:hAnsi="Arial"/>
              </w:rPr>
              <w:t>Separated</w:t>
            </w:r>
          </w:p>
        </w:tc>
        <w:tc>
          <w:tcPr>
            <w:tcW w:w="2041"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Arial" w:hAnsi="Arial" w:eastAsia="Times New Roman" w:cs="Arial"/>
              </w:rPr>
            </w:pPr>
            <w:r>
              <w:rPr>
                <w:rFonts w:eastAsia="Times New Roman" w:cs="Arial" w:ascii="Arial" w:hAnsi="Arial"/>
              </w:rPr>
              <w:t xml:space="preserve">3746 + 716 = </w:t>
            </w:r>
          </w:p>
          <w:p>
            <w:pPr>
              <w:pStyle w:val="Normal"/>
              <w:widowControl w:val="false"/>
              <w:pBdr/>
              <w:spacing w:lineRule="auto" w:line="240" w:before="0" w:after="0"/>
              <w:rPr>
                <w:rFonts w:ascii="Arial" w:hAnsi="Arial" w:eastAsia="Times New Roman" w:cs="Arial"/>
              </w:rPr>
            </w:pPr>
            <w:r>
              <w:rPr>
                <w:rFonts w:eastAsia="Times New Roman" w:cs="Arial" w:ascii="Arial" w:hAnsi="Arial"/>
              </w:rPr>
              <w:t>4462</w:t>
            </w:r>
          </w:p>
        </w:tc>
        <w:tc>
          <w:tcPr>
            <w:tcW w:w="204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Arial" w:hAnsi="Arial" w:eastAsia="Times New Roman" w:cs="Arial"/>
              </w:rPr>
            </w:pPr>
            <w:r>
              <w:rPr>
                <w:rFonts w:eastAsia="Times New Roman" w:cs="Arial" w:ascii="Arial" w:hAnsi="Arial"/>
              </w:rPr>
              <w:t>0.17 &amp; 0.03</w:t>
            </w:r>
          </w:p>
        </w:tc>
      </w:tr>
    </w:tbl>
    <w:p>
      <w:pPr>
        <w:pStyle w:val="Normal"/>
        <w:spacing w:lineRule="auto" w:line="240"/>
        <w:rPr>
          <w:rFonts w:ascii="Arial" w:hAnsi="Arial" w:cs="Arial"/>
        </w:rPr>
      </w:pPr>
      <w:r>
        <w:rPr>
          <w:rFonts w:eastAsia="Times New Roman" w:cs="Arial" w:ascii="Arial" w:hAnsi="Arial"/>
        </w:rPr>
        <w:t xml:space="preserve">Table 1. Performance comparison between the two methods of FDR computation. </w:t>
      </w:r>
    </w:p>
    <w:p>
      <w:pPr>
        <w:pStyle w:val="Normal"/>
        <w:spacing w:lineRule="auto" w:line="480"/>
        <w:rPr>
          <w:rFonts w:ascii="Arial" w:hAnsi="Arial" w:eastAsia="Times New Roman" w:cs="Arial"/>
        </w:rPr>
      </w:pPr>
      <w:r>
        <w:rPr>
          <w:rFonts w:eastAsia="Times New Roman" w:cs="Arial" w:ascii="Arial" w:hAnsi="Arial"/>
        </w:rPr>
      </w:r>
    </w:p>
    <w:p>
      <w:pPr>
        <w:pStyle w:val="Normal"/>
        <w:spacing w:lineRule="auto" w:line="480"/>
        <w:rPr>
          <w:rFonts w:ascii="Arial" w:hAnsi="Arial" w:eastAsia="Times New Roman" w:cs="Arial"/>
        </w:rPr>
      </w:pPr>
      <w:del w:id="15" w:author="Liu, Xiaowen (Kevin)" w:date="2024-11-12T17:14:00Z">
        <w:r>
          <w:rPr>
            <w:rFonts w:eastAsia="Times New Roman" w:cs="Arial" w:ascii="Arial" w:hAnsi="Arial"/>
          </w:rPr>
          <w:tab/>
          <w:tab/>
        </w:r>
      </w:del>
    </w:p>
    <w:tbl>
      <w:tblPr>
        <w:tblStyle w:val="a0"/>
        <w:tblW w:w="9360" w:type="dxa"/>
        <w:jc w:val="left"/>
        <w:tblInd w:w="0" w:type="dxa"/>
        <w:tblLayout w:type="fixed"/>
        <w:tblCellMar>
          <w:top w:w="100" w:type="dxa"/>
          <w:left w:w="100" w:type="dxa"/>
          <w:bottom w:w="100" w:type="dxa"/>
          <w:right w:w="100" w:type="dxa"/>
        </w:tblCellMar>
        <w:tblLook w:val="0600" w:noHBand="1" w:noVBand="1" w:firstColumn="0" w:lastRow="0" w:lastColumn="0" w:firstRow="0"/>
      </w:tblPr>
      <w:tblGrid>
        <w:gridCol w:w="2340"/>
        <w:gridCol w:w="2340"/>
        <w:gridCol w:w="2340"/>
        <w:gridCol w:w="2339"/>
      </w:tblGrid>
      <w:tr>
        <w:trPr/>
        <w:tc>
          <w:tcPr>
            <w:tcW w:w="234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Arial" w:hAnsi="Arial" w:eastAsia="Times New Roman" w:cs="Arial"/>
              </w:rPr>
            </w:pPr>
            <w:r>
              <w:rPr>
                <w:rFonts w:eastAsia="Times New Roman" w:cs="Arial" w:ascii="Arial" w:hAnsi="Arial"/>
              </w:rPr>
              <w:t>Methods</w:t>
            </w:r>
          </w:p>
        </w:tc>
        <w:tc>
          <w:tcPr>
            <w:tcW w:w="234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Arial" w:hAnsi="Arial" w:eastAsia="Times New Roman" w:cs="Arial"/>
              </w:rPr>
            </w:pPr>
            <w:r>
              <w:rPr>
                <w:rFonts w:eastAsia="Times New Roman" w:cs="Arial" w:ascii="Arial" w:hAnsi="Arial"/>
              </w:rPr>
              <w:t># of Spectra with Masses Removed</w:t>
            </w:r>
          </w:p>
        </w:tc>
        <w:tc>
          <w:tcPr>
            <w:tcW w:w="234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Arial" w:hAnsi="Arial" w:eastAsia="Times New Roman" w:cs="Arial"/>
              </w:rPr>
            </w:pPr>
            <w:r>
              <w:rPr>
                <w:rFonts w:eastAsia="Times New Roman" w:cs="Arial" w:ascii="Arial" w:hAnsi="Arial"/>
              </w:rPr>
              <w:t># of Target PrSMs</w:t>
            </w:r>
          </w:p>
        </w:tc>
        <w:tc>
          <w:tcPr>
            <w:tcW w:w="233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before="0" w:after="0"/>
              <w:rPr>
                <w:rFonts w:ascii="Arial" w:hAnsi="Arial" w:eastAsia="Times New Roman" w:cs="Arial"/>
              </w:rPr>
            </w:pPr>
            <w:r>
              <w:rPr>
                <w:rFonts w:eastAsia="Times New Roman" w:cs="Arial" w:ascii="Arial" w:hAnsi="Arial"/>
              </w:rPr>
              <w:t>E-value of Last PrSM</w:t>
            </w:r>
          </w:p>
        </w:tc>
      </w:tr>
      <w:tr>
        <w:trPr/>
        <w:tc>
          <w:tcPr>
            <w:tcW w:w="234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Arial" w:hAnsi="Arial" w:eastAsia="Times New Roman" w:cs="Arial"/>
              </w:rPr>
            </w:pPr>
            <w:r>
              <w:rPr>
                <w:rFonts w:eastAsia="Times New Roman" w:cs="Arial" w:ascii="Arial" w:hAnsi="Arial"/>
              </w:rPr>
              <w:t>Method 0</w:t>
            </w:r>
          </w:p>
        </w:tc>
        <w:tc>
          <w:tcPr>
            <w:tcW w:w="234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Arial" w:hAnsi="Arial" w:eastAsia="Times New Roman" w:cs="Arial"/>
              </w:rPr>
            </w:pPr>
            <w:r>
              <w:rPr>
                <w:rFonts w:eastAsia="Times New Roman" w:cs="Arial" w:ascii="Arial" w:hAnsi="Arial"/>
              </w:rPr>
              <w:t>0</w:t>
            </w:r>
          </w:p>
        </w:tc>
        <w:tc>
          <w:tcPr>
            <w:tcW w:w="234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Arial" w:hAnsi="Arial" w:eastAsia="Times New Roman" w:cs="Arial"/>
              </w:rPr>
            </w:pPr>
            <w:r>
              <w:rPr>
                <w:rFonts w:eastAsia="Times New Roman" w:cs="Arial" w:ascii="Arial" w:hAnsi="Arial"/>
              </w:rPr>
              <w:t>2011</w:t>
            </w:r>
          </w:p>
        </w:tc>
        <w:tc>
          <w:tcPr>
            <w:tcW w:w="233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Arial" w:hAnsi="Arial" w:eastAsia="Times New Roman" w:cs="Arial"/>
              </w:rPr>
            </w:pPr>
            <w:r>
              <w:rPr>
                <w:rFonts w:eastAsia="Times New Roman" w:cs="Arial" w:ascii="Arial" w:hAnsi="Arial"/>
              </w:rPr>
              <w:t>0.11</w:t>
            </w:r>
          </w:p>
        </w:tc>
      </w:tr>
      <w:tr>
        <w:trPr/>
        <w:tc>
          <w:tcPr>
            <w:tcW w:w="234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Arial" w:hAnsi="Arial" w:eastAsia="Times New Roman" w:cs="Arial"/>
              </w:rPr>
            </w:pPr>
            <w:r>
              <w:rPr>
                <w:rFonts w:eastAsia="Times New Roman" w:cs="Arial" w:ascii="Arial" w:hAnsi="Arial"/>
              </w:rPr>
              <w:t>Method 1</w:t>
            </w:r>
          </w:p>
        </w:tc>
        <w:tc>
          <w:tcPr>
            <w:tcW w:w="234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Arial" w:hAnsi="Arial" w:eastAsia="Times New Roman" w:cs="Arial"/>
              </w:rPr>
            </w:pPr>
            <w:r>
              <w:rPr>
                <w:rFonts w:eastAsia="Times New Roman" w:cs="Arial" w:ascii="Arial" w:hAnsi="Arial"/>
              </w:rPr>
              <w:t>226</w:t>
            </w:r>
          </w:p>
        </w:tc>
        <w:tc>
          <w:tcPr>
            <w:tcW w:w="234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Arial" w:hAnsi="Arial" w:eastAsia="Times New Roman" w:cs="Arial"/>
              </w:rPr>
            </w:pPr>
            <w:r>
              <w:rPr>
                <w:rFonts w:eastAsia="Times New Roman" w:cs="Arial" w:ascii="Arial" w:hAnsi="Arial"/>
              </w:rPr>
              <w:t>1959</w:t>
            </w:r>
          </w:p>
        </w:tc>
        <w:tc>
          <w:tcPr>
            <w:tcW w:w="233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Arial" w:hAnsi="Arial" w:eastAsia="Times New Roman" w:cs="Arial"/>
              </w:rPr>
            </w:pPr>
            <w:r>
              <w:rPr>
                <w:rFonts w:eastAsia="Times New Roman" w:cs="Arial" w:ascii="Arial" w:hAnsi="Arial"/>
              </w:rPr>
              <w:t>0.07</w:t>
            </w:r>
          </w:p>
        </w:tc>
      </w:tr>
      <w:tr>
        <w:trPr/>
        <w:tc>
          <w:tcPr>
            <w:tcW w:w="234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Arial" w:hAnsi="Arial" w:eastAsia="Times New Roman" w:cs="Arial"/>
              </w:rPr>
            </w:pPr>
            <w:r>
              <w:rPr>
                <w:rFonts w:eastAsia="Times New Roman" w:cs="Arial" w:ascii="Arial" w:hAnsi="Arial"/>
              </w:rPr>
              <w:t>Method 2</w:t>
            </w:r>
          </w:p>
        </w:tc>
        <w:tc>
          <w:tcPr>
            <w:tcW w:w="234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Arial" w:hAnsi="Arial" w:eastAsia="Times New Roman" w:cs="Arial"/>
              </w:rPr>
            </w:pPr>
            <w:r>
              <w:rPr>
                <w:rFonts w:eastAsia="Times New Roman" w:cs="Arial" w:ascii="Arial" w:hAnsi="Arial"/>
              </w:rPr>
              <w:t>194</w:t>
            </w:r>
          </w:p>
        </w:tc>
        <w:tc>
          <w:tcPr>
            <w:tcW w:w="234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Arial" w:hAnsi="Arial" w:eastAsia="Times New Roman" w:cs="Arial"/>
              </w:rPr>
            </w:pPr>
            <w:r>
              <w:rPr>
                <w:rFonts w:eastAsia="Times New Roman" w:cs="Arial" w:ascii="Arial" w:hAnsi="Arial"/>
              </w:rPr>
              <w:t>1959</w:t>
            </w:r>
          </w:p>
        </w:tc>
        <w:tc>
          <w:tcPr>
            <w:tcW w:w="233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Arial" w:hAnsi="Arial" w:eastAsia="Times New Roman" w:cs="Arial"/>
              </w:rPr>
            </w:pPr>
            <w:r>
              <w:rPr>
                <w:rFonts w:eastAsia="Times New Roman" w:cs="Arial" w:ascii="Arial" w:hAnsi="Arial"/>
              </w:rPr>
              <w:t>0.07</w:t>
            </w:r>
          </w:p>
        </w:tc>
      </w:tr>
      <w:tr>
        <w:trPr/>
        <w:tc>
          <w:tcPr>
            <w:tcW w:w="234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Arial" w:hAnsi="Arial" w:eastAsia="Times New Roman" w:cs="Arial"/>
              </w:rPr>
            </w:pPr>
            <w:r>
              <w:rPr>
                <w:rFonts w:eastAsia="Times New Roman" w:cs="Arial" w:ascii="Arial" w:hAnsi="Arial"/>
              </w:rPr>
              <w:t>Method 3</w:t>
            </w:r>
          </w:p>
        </w:tc>
        <w:tc>
          <w:tcPr>
            <w:tcW w:w="234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Arial" w:hAnsi="Arial" w:eastAsia="Times New Roman" w:cs="Arial"/>
              </w:rPr>
            </w:pPr>
            <w:r>
              <w:rPr>
                <w:rFonts w:eastAsia="Times New Roman" w:cs="Arial" w:ascii="Arial" w:hAnsi="Arial"/>
              </w:rPr>
              <w:t>2528</w:t>
            </w:r>
          </w:p>
        </w:tc>
        <w:tc>
          <w:tcPr>
            <w:tcW w:w="234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Arial" w:hAnsi="Arial" w:eastAsia="Times New Roman" w:cs="Arial"/>
              </w:rPr>
            </w:pPr>
            <w:r>
              <w:rPr>
                <w:rFonts w:eastAsia="Times New Roman" w:cs="Arial" w:ascii="Arial" w:hAnsi="Arial"/>
              </w:rPr>
              <w:t>1965</w:t>
            </w:r>
          </w:p>
        </w:tc>
        <w:tc>
          <w:tcPr>
            <w:tcW w:w="233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pBdr/>
              <w:spacing w:lineRule="auto" w:line="240" w:before="0" w:after="0"/>
              <w:rPr>
                <w:rFonts w:ascii="Arial" w:hAnsi="Arial" w:eastAsia="Times New Roman" w:cs="Arial"/>
              </w:rPr>
            </w:pPr>
            <w:r>
              <w:rPr>
                <w:rFonts w:eastAsia="Times New Roman" w:cs="Arial" w:ascii="Arial" w:hAnsi="Arial"/>
              </w:rPr>
              <w:t>0.04</w:t>
            </w:r>
          </w:p>
        </w:tc>
      </w:tr>
    </w:tbl>
    <w:p>
      <w:pPr>
        <w:pStyle w:val="Normal"/>
        <w:spacing w:lineRule="auto" w:line="240"/>
        <w:rPr>
          <w:rFonts w:ascii="Arial" w:hAnsi="Arial" w:eastAsia="Times New Roman" w:cs="Arial"/>
        </w:rPr>
      </w:pPr>
      <w:r>
        <w:rPr>
          <w:rFonts w:eastAsia="Times New Roman" w:cs="Arial" w:ascii="Arial" w:hAnsi="Arial"/>
        </w:rPr>
        <w:t>Table 2. Performance comparison between the four methods of E-value recalculation.</w:t>
      </w:r>
    </w:p>
    <w:p>
      <w:pPr>
        <w:pStyle w:val="Normal"/>
        <w:spacing w:lineRule="auto" w:line="480" w:before="0" w:after="160"/>
        <w:rPr>
          <w:rFonts w:ascii="Arial" w:hAnsi="Arial" w:eastAsia="Times New Roman" w:cs="Arial"/>
        </w:rPr>
      </w:pPr>
      <w:r>
        <w:rPr>
          <w:rFonts w:eastAsia="Times New Roman" w:cs="Arial" w:ascii="Arial" w:hAnsi="Arial"/>
        </w:rPr>
      </w:r>
    </w:p>
    <w:sectPr>
      <w:headerReference w:type="even" r:id="rId15"/>
      <w:headerReference w:type="default" r:id="rId16"/>
      <w:headerReference w:type="first" r:id="rId17"/>
      <w:footerReference w:type="even" r:id="rId18"/>
      <w:footerReference w:type="default" r:id="rId19"/>
      <w:footerReference w:type="first" r:id="rId20"/>
      <w:type w:val="nextPage"/>
      <w:pgSz w:w="12240" w:h="15840"/>
      <w:pgMar w:left="1440" w:right="1440" w:gutter="0" w:header="720" w:top="1440" w:footer="720" w:bottom="1440"/>
      <w:pgNumType w:start="1" w:fmt="decimal"/>
      <w:formProt w:val="false"/>
      <w:textDirection w:val="lrTb"/>
      <w:docGrid w:type="default" w:linePitch="100" w:charSpace="4096"/>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Wang, Daniel" w:date="2024-11-01T13:31:00Z" w:initials="WD">
    <w:p w14:paraId="01000000">
      <w:pPr>
        <w:overflowPunct w:val="false"/>
        <w:spacing w:before="0" w:after="0" w:lineRule="auto" w:line="240"/>
        <w:rPr/>
      </w:pPr>
      <w:r>
        <w:rPr>
          <w:rFonts w:ascii="Liberation Serif" w:hAnsi="Liberation Serif" w:eastAsia="DejaVu Sans" w:cs="Noto Sans Arabic"/>
          <w:sz w:val="24"/>
          <w:szCs w:val="24"/>
          <w:lang w:val="en-US" w:eastAsia="en-US" w:bidi="en-US"/>
        </w:rPr>
        <w:t>add more cititions and update intro</w:t>
      </w:r>
    </w:p>
  </w:comment>
  <w:comment w:id="1" w:author="Wang, Daniel" w:date="2024-11-01T13:32:00Z" w:initials="WD">
    <w:p w14:paraId="02000000">
      <w:pPr>
        <w:overflowPunct w:val="false"/>
        <w:spacing w:before="0" w:after="0" w:lineRule="auto" w:line="240"/>
        <w:rPr/>
      </w:pPr>
      <w:r>
        <w:rPr>
          <w:rFonts w:ascii="Liberation Serif" w:hAnsi="Liberation Serif" w:eastAsia="DejaVu Sans" w:cs="Noto Sans Arabic"/>
          <w:sz w:val="24"/>
          <w:szCs w:val="24"/>
          <w:lang w:val="en-US" w:eastAsia="en-US" w:bidi="en-US"/>
        </w:rPr>
        <w:t>remember to do this as well</w:t>
      </w:r>
    </w:p>
  </w:comment>
  <w:comment w:id="2" w:author="Wang, Daniel" w:date="2024-09-06T09:27:00Z" w:initials="WD">
    <w:p>
      <w:pPr>
        <w:overflowPunct w:val="false"/>
        <w:spacing w:before="0" w:after="0" w:lineRule="auto" w:line="240"/>
        <w:rPr/>
      </w:pPr>
      <w:r>
        <w:rPr>
          <w:rFonts w:ascii="Liberation Serif" w:hAnsi="Liberation Serif" w:eastAsia="DejaVu Sans" w:cs="Noto Sans Arabic"/>
          <w:sz w:val="24"/>
          <w:szCs w:val="24"/>
          <w:lang w:val="en-US" w:eastAsia="en-US" w:bidi="en-US"/>
        </w:rPr>
        <w:t>probally needs to re-check some of this data since we found a new bug (Sept 6, 2024)</w:t>
      </w:r>
    </w:p>
  </w:comment>
</w:comments>
</file>

<file path=word/commentsExtended.xml><?xml version="1.0" encoding="utf-8"?>
<w15:commentsEx xmlns:mc="http://schemas.openxmlformats.org/markup-compatibility/2006" xmlns:w15="http://schemas.microsoft.com/office/word/2012/wordml" mc:Ignorable="w15">
  <w15:commentEx w15:paraId="01000000" w15:done="1"/>
  <w15:commentEx w15:paraId="02000000" w15:done="1"/>
</w15:commentsEx>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font>
  <w:font w:name="Arial">
    <w:charset w:val="00"/>
    <w:family w:val="swiss"/>
    <w:pitch w:val="variable"/>
    <w:embedRegular r:id="rId5" w:fontKey="{05014A78-CABC-4EF0-12AC-5CD89AEFDE05}"/>
    <w:embedBold r:id="rId6" w:fontKey="{06014A78-CABC-4EF0-12AC-5CD89AEFDE06}"/>
    <w:embedItalic r:id="rId7" w:fontKey="{07014A78-CABC-4EF0-12AC-5CD89AEFDE07}"/>
  </w:font>
  <w:font w:name="Liberation Serif">
    <w:altName w:val="Times New Roman"/>
    <w:charset w:val="01"/>
    <w:family w:val="roman"/>
    <w:pitch w:val="variable"/>
    <w:embedRegular r:id="rId8" w:fontKey="{08014A78-CABC-4EF0-12AC-5CD89AEFDE08}"/>
    <w:embedBold r:id="rId9" w:fontKey="{09014A78-CABC-4EF0-12AC-5CD89AEFDE09}"/>
    <w:embedItalic r:id="rId10" w:fontKey="{0A014A78-CABC-4EF0-12AC-5CD89AEFDE0A}"/>
    <w:embedBoldItalic r:id="rId11" w:fontKey="{0B014A78-CABC-4EF0-12AC-5CD89AEFDE0B}"/>
  </w:font>
  <w:font w:name="Calibri">
    <w:charset w:val="01"/>
    <w:family w:val="roman"/>
    <w:pitch w:val="variable"/>
    <w:embedRegular r:id="rId12" w:fontKey="{0C014A78-CABC-4EF0-12AC-5CD89AEFDE0C}"/>
    <w:embedBold r:id="rId13" w:fontKey="{0D014A78-CABC-4EF0-12AC-5CD89AEFDE0D}"/>
    <w:embedItalic r:id="rId14" w:fontKey="{0E014A78-CABC-4EF0-12AC-5CD89AEFDE0E}"/>
  </w:font>
  <w:font w:name="Liberation Sans">
    <w:altName w:val="Arial"/>
    <w:charset w:val="01"/>
    <w:family w:val="swiss"/>
    <w:pitch w:val="variable"/>
    <w:embedRegular r:id="rId15" w:fontKey="{0F014A78-CABC-4EF0-12AC-5CD89AEFDE0F}"/>
    <w:embedBold r:id="rId16" w:fontKey="{10014A78-CABC-4EF0-12AC-5CD89AEFDE10}"/>
    <w:embedItalic r:id="rId17" w:fontKey="{11014A78-CABC-4EF0-12AC-5CD89AEFDE11}"/>
    <w:embedBoldItalic r:id="rId18" w:fontKey="{12014A78-CABC-4EF0-12AC-5CD89AEFDE12}"/>
  </w:font>
  <w:font w:name="Georgia">
    <w:charset w:val="01"/>
    <w:family w:val="roman"/>
    <w:pitch w:val="variable"/>
    <w:embedRegular r:id="rId19" w:fontKey="{13014A78-CABC-4EF0-12AC-5CD89AEFDE13}"/>
    <w:embedBold r:id="rId20" w:fontKey="{14014A78-CABC-4EF0-12AC-5CD89AEFDE14}"/>
    <w:embedItalic r:id="rId21" w:fontKey="{15014A78-CABC-4EF0-12AC-5CD89AEFDE15}"/>
  </w:font>
  <w:font w:name="Arial">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bidi w:val="0"/>
      <w:spacing w:lineRule="auto" w:line="259" w:before="0" w:after="160"/>
      <w:jc w:val="left"/>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bidi w:val="0"/>
      <w:spacing w:lineRule="auto" w:line="259" w:before="0" w:after="160"/>
      <w:jc w:val="left"/>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360" w:type="dxa"/>
      <w:jc w:val="left"/>
      <w:tblInd w:w="0" w:type="dxa"/>
      <w:tblLayout w:type="fixed"/>
      <w:tblCellMar>
        <w:top w:w="0" w:type="dxa"/>
        <w:left w:w="108" w:type="dxa"/>
        <w:bottom w:w="0" w:type="dxa"/>
        <w:right w:w="108" w:type="dxa"/>
      </w:tblCellMar>
      <w:tblLook w:val="06a0" w:noHBand="1" w:noVBand="1" w:firstColumn="1" w:lastRow="0" w:lastColumn="0" w:firstRow="1"/>
    </w:tblPr>
    <w:tblGrid>
      <w:gridCol w:w="3120"/>
      <w:gridCol w:w="3120"/>
      <w:gridCol w:w="3120"/>
    </w:tblGrid>
    <w:tr>
      <w:trPr>
        <w:trHeight w:val="300" w:hRule="atLeast"/>
      </w:trPr>
      <w:tc>
        <w:tcPr>
          <w:tcW w:w="3120" w:type="dxa"/>
          <w:tcBorders/>
        </w:tcPr>
        <w:p>
          <w:pPr>
            <w:pStyle w:val="Header"/>
            <w:ind w:left="-115"/>
            <w:rPr/>
          </w:pPr>
          <w:r>
            <w:rPr/>
          </w:r>
        </w:p>
      </w:tc>
      <w:tc>
        <w:tcPr>
          <w:tcW w:w="3120" w:type="dxa"/>
          <w:tcBorders/>
        </w:tcPr>
        <w:p>
          <w:pPr>
            <w:pStyle w:val="Header"/>
            <w:jc w:val="center"/>
            <w:rPr/>
          </w:pPr>
          <w:r>
            <w:rPr/>
          </w:r>
        </w:p>
      </w:tc>
      <w:tc>
        <w:tcPr>
          <w:tcW w:w="3120" w:type="dxa"/>
          <w:tcBorders/>
        </w:tcPr>
        <w:p>
          <w:pPr>
            <w:pStyle w:val="Header"/>
            <w:ind w:right="-115"/>
            <w:jc w:val="right"/>
            <w:rPr/>
          </w:pPr>
          <w:r>
            <w:rPr/>
          </w:r>
        </w:p>
      </w:tc>
    </w:tr>
  </w:tbl>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360" w:type="dxa"/>
      <w:jc w:val="left"/>
      <w:tblInd w:w="0" w:type="dxa"/>
      <w:tblLayout w:type="fixed"/>
      <w:tblCellMar>
        <w:top w:w="0" w:type="dxa"/>
        <w:left w:w="108" w:type="dxa"/>
        <w:bottom w:w="0" w:type="dxa"/>
        <w:right w:w="108" w:type="dxa"/>
      </w:tblCellMar>
      <w:tblLook w:val="06a0" w:noHBand="1" w:noVBand="1" w:firstColumn="1" w:lastRow="0" w:lastColumn="0" w:firstRow="1"/>
    </w:tblPr>
    <w:tblGrid>
      <w:gridCol w:w="3120"/>
      <w:gridCol w:w="3120"/>
      <w:gridCol w:w="3120"/>
    </w:tblGrid>
    <w:tr>
      <w:trPr>
        <w:trHeight w:val="300" w:hRule="atLeast"/>
      </w:trPr>
      <w:tc>
        <w:tcPr>
          <w:tcW w:w="3120" w:type="dxa"/>
          <w:tcBorders/>
        </w:tcPr>
        <w:p>
          <w:pPr>
            <w:pStyle w:val="Header"/>
            <w:ind w:left="-115"/>
            <w:rPr/>
          </w:pPr>
          <w:r>
            <w:rPr/>
          </w:r>
        </w:p>
      </w:tc>
      <w:tc>
        <w:tcPr>
          <w:tcW w:w="3120" w:type="dxa"/>
          <w:tcBorders/>
        </w:tcPr>
        <w:p>
          <w:pPr>
            <w:pStyle w:val="Header"/>
            <w:jc w:val="center"/>
            <w:rPr/>
          </w:pPr>
          <w:r>
            <w:rPr/>
          </w:r>
        </w:p>
      </w:tc>
      <w:tc>
        <w:tcPr>
          <w:tcW w:w="3120" w:type="dxa"/>
          <w:tcBorders/>
        </w:tcPr>
        <w:p>
          <w:pPr>
            <w:pStyle w:val="Header"/>
            <w:ind w:right="-115"/>
            <w:jc w:val="right"/>
            <w:rPr/>
          </w:pPr>
          <w:r>
            <w:rPr/>
          </w:r>
        </w:p>
      </w:tc>
    </w:tr>
  </w:tbl>
  <w:p>
    <w:pPr>
      <w:pStyle w:val="Header"/>
      <w:rPr/>
    </w:pPr>
    <w:r>
      <w:rPr/>
    </w:r>
  </w:p>
</w:hdr>
</file>

<file path=word/settings.xml><?xml version="1.0" encoding="utf-8"?>
<w:settings xmlns:w="http://schemas.openxmlformats.org/wordprocessingml/2006/main">
  <w:zoom w:percent="199"/>
  <w:trackRevisions/>
  <w:embedTrueTypeFonts/>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zh-CN"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 w:val="22"/>
        <w:szCs w:val="22"/>
        <w:lang w:val="en-US" w:eastAsia="zh-CN"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59" w:before="0" w:after="160"/>
      <w:jc w:val="left"/>
    </w:pPr>
    <w:rPr>
      <w:rFonts w:ascii="Calibri" w:hAnsi="Calibri" w:eastAsia="Calibri" w:cs="Calibri"/>
      <w:color w:val="auto"/>
      <w:kern w:val="0"/>
      <w:sz w:val="22"/>
      <w:szCs w:val="22"/>
      <w:lang w:val="en-US" w:eastAsia="zh-CN" w:bidi="ar-SA"/>
    </w:rPr>
  </w:style>
  <w:style w:type="paragraph" w:styleId="Heading1">
    <w:name w:val="Heading 1"/>
    <w:basedOn w:val="Normal"/>
    <w:next w:val="Normal"/>
    <w:uiPriority w:val="9"/>
    <w:qFormat/>
    <w:pPr>
      <w:keepNext w:val="true"/>
      <w:keepLines/>
      <w:spacing w:before="480" w:after="120"/>
      <w:outlineLvl w:val="0"/>
    </w:pPr>
    <w:rPr>
      <w:b/>
      <w:sz w:val="48"/>
      <w:szCs w:val="48"/>
    </w:rPr>
  </w:style>
  <w:style w:type="paragraph" w:styleId="Heading2">
    <w:name w:val="Heading 2"/>
    <w:basedOn w:val="Normal"/>
    <w:next w:val="Normal"/>
    <w:uiPriority w:val="9"/>
    <w:semiHidden/>
    <w:unhideWhenUsed/>
    <w:qFormat/>
    <w:pPr>
      <w:keepNext w:val="true"/>
      <w:keepLines/>
      <w:spacing w:before="360" w:after="80"/>
      <w:outlineLvl w:val="1"/>
    </w:pPr>
    <w:rPr>
      <w:b/>
      <w:sz w:val="36"/>
      <w:szCs w:val="36"/>
    </w:rPr>
  </w:style>
  <w:style w:type="paragraph" w:styleId="Heading3">
    <w:name w:val="Heading 3"/>
    <w:basedOn w:val="Normal"/>
    <w:next w:val="Normal"/>
    <w:uiPriority w:val="9"/>
    <w:semiHidden/>
    <w:unhideWhenUsed/>
    <w:qFormat/>
    <w:pPr>
      <w:keepNext w:val="true"/>
      <w:keepLines/>
      <w:spacing w:before="280" w:after="80"/>
      <w:outlineLvl w:val="2"/>
    </w:pPr>
    <w:rPr>
      <w:b/>
      <w:sz w:val="28"/>
      <w:szCs w:val="28"/>
    </w:rPr>
  </w:style>
  <w:style w:type="paragraph" w:styleId="Heading4">
    <w:name w:val="Heading 4"/>
    <w:basedOn w:val="Normal"/>
    <w:next w:val="Normal"/>
    <w:uiPriority w:val="9"/>
    <w:semiHidden/>
    <w:unhideWhenUsed/>
    <w:qFormat/>
    <w:pPr>
      <w:keepNext w:val="true"/>
      <w:keepLines/>
      <w:spacing w:before="240" w:after="40"/>
      <w:outlineLvl w:val="3"/>
    </w:pPr>
    <w:rPr>
      <w:b/>
      <w:sz w:val="24"/>
      <w:szCs w:val="24"/>
    </w:rPr>
  </w:style>
  <w:style w:type="paragraph" w:styleId="Heading5">
    <w:name w:val="Heading 5"/>
    <w:basedOn w:val="Normal"/>
    <w:next w:val="Normal"/>
    <w:uiPriority w:val="9"/>
    <w:semiHidden/>
    <w:unhideWhenUsed/>
    <w:qFormat/>
    <w:pPr>
      <w:keepNext w:val="true"/>
      <w:keepLines/>
      <w:spacing w:before="220" w:after="40"/>
      <w:outlineLvl w:val="4"/>
    </w:pPr>
    <w:rPr>
      <w:b/>
    </w:rPr>
  </w:style>
  <w:style w:type="paragraph" w:styleId="Heading6">
    <w:name w:val="Heading 6"/>
    <w:basedOn w:val="Normal"/>
    <w:next w:val="Normal"/>
    <w:uiPriority w:val="9"/>
    <w:semiHidden/>
    <w:unhideWhenUsed/>
    <w:qFormat/>
    <w:pPr>
      <w:keepNext w:val="true"/>
      <w:keepLines/>
      <w:spacing w:before="200" w:after="40"/>
      <w:outlineLvl w:val="5"/>
    </w:pPr>
    <w:rPr>
      <w:b/>
      <w:sz w:val="20"/>
      <w:szCs w:val="20"/>
    </w:rPr>
  </w:style>
  <w:style w:type="character" w:styleId="DefaultParagraphFont" w:default="1">
    <w:name w:val="Default Paragraph Font"/>
    <w:uiPriority w:val="1"/>
    <w:semiHidden/>
    <w:unhideWhenUsed/>
    <w:qFormat/>
    <w:rPr/>
  </w:style>
  <w:style w:type="character" w:styleId="CommentTextChar" w:customStyle="1">
    <w:name w:val="Comment Text Char"/>
    <w:basedOn w:val="DefaultParagraphFont"/>
    <w:link w:val="AnnotationText"/>
    <w:uiPriority w:val="99"/>
    <w:semiHidden/>
    <w:qFormat/>
    <w:rPr>
      <w:sz w:val="20"/>
      <w:szCs w:val="20"/>
    </w:rPr>
  </w:style>
  <w:style w:type="character" w:styleId="annotationreference">
    <w:name w:val="annotation reference"/>
    <w:basedOn w:val="DefaultParagraphFont"/>
    <w:uiPriority w:val="99"/>
    <w:semiHidden/>
    <w:unhideWhenUsed/>
    <w:qFormat/>
    <w:rPr>
      <w:sz w:val="16"/>
      <w:szCs w:val="16"/>
    </w:rPr>
  </w:style>
  <w:style w:type="character" w:styleId="PlaceholderText">
    <w:name w:val="Placeholder Text"/>
    <w:basedOn w:val="DefaultParagraphFont"/>
    <w:uiPriority w:val="99"/>
    <w:semiHidden/>
    <w:qFormat/>
    <w:rsid w:val="008b31d7"/>
    <w:rPr>
      <w:color w:val="666666"/>
    </w:rPr>
  </w:style>
  <w:style w:type="character" w:styleId="HeaderChar" w:customStyle="1">
    <w:name w:val="Header Char"/>
    <w:basedOn w:val="DefaultParagraphFont"/>
    <w:link w:val="Header"/>
    <w:uiPriority w:val="99"/>
    <w:semiHidden/>
    <w:qFormat/>
    <w:rsid w:val="00791c49"/>
    <w:rPr/>
  </w:style>
  <w:style w:type="character" w:styleId="FooterChar" w:customStyle="1">
    <w:name w:val="Footer Char"/>
    <w:basedOn w:val="DefaultParagraphFont"/>
    <w:link w:val="Footer"/>
    <w:uiPriority w:val="99"/>
    <w:semiHidden/>
    <w:qFormat/>
    <w:rsid w:val="00791c49"/>
    <w:rPr/>
  </w:style>
  <w:style w:type="character" w:styleId="LineNumber">
    <w:name w:val="Line Number"/>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Title">
    <w:name w:val="Title"/>
    <w:basedOn w:val="Normal"/>
    <w:next w:val="Normal"/>
    <w:uiPriority w:val="10"/>
    <w:qFormat/>
    <w:pPr>
      <w:keepNext w:val="true"/>
      <w:keepLines/>
      <w:spacing w:before="480" w:after="120"/>
    </w:pPr>
    <w:rPr>
      <w:b/>
      <w:sz w:val="72"/>
      <w:szCs w:val="72"/>
    </w:rPr>
  </w:style>
  <w:style w:type="paragraph" w:styleId="Subtitle">
    <w:name w:val="Subtitle"/>
    <w:basedOn w:val="Normal"/>
    <w:next w:val="Normal"/>
    <w:uiPriority w:val="11"/>
    <w:qFormat/>
    <w:pPr>
      <w:keepNext w:val="true"/>
      <w:keepLines/>
      <w:spacing w:before="360" w:after="80"/>
    </w:pPr>
    <w:rPr>
      <w:rFonts w:ascii="Georgia" w:hAnsi="Georgia" w:eastAsia="Georgia" w:cs="Georgia"/>
      <w:i/>
      <w:color w:val="666666"/>
      <w:sz w:val="48"/>
      <w:szCs w:val="48"/>
    </w:rPr>
  </w:style>
  <w:style w:type="paragraph" w:styleId="Revision">
    <w:name w:val="Revision"/>
    <w:uiPriority w:val="99"/>
    <w:semiHidden/>
    <w:qFormat/>
    <w:rsid w:val="000f4913"/>
    <w:pPr>
      <w:widowControl/>
      <w:bidi w:val="0"/>
      <w:spacing w:lineRule="auto" w:line="240" w:before="0" w:after="0"/>
      <w:jc w:val="left"/>
    </w:pPr>
    <w:rPr>
      <w:rFonts w:ascii="Calibri" w:hAnsi="Calibri" w:eastAsia="Calibri" w:cs="Calibri"/>
      <w:color w:val="auto"/>
      <w:kern w:val="0"/>
      <w:sz w:val="22"/>
      <w:szCs w:val="22"/>
      <w:lang w:val="en-US" w:eastAsia="zh-CN" w:bidi="ar-SA"/>
    </w:rPr>
  </w:style>
  <w:style w:type="paragraph" w:styleId="AnnotationText">
    <w:name w:val="Annotation Text"/>
    <w:basedOn w:val="Normal"/>
    <w:link w:val="CommentTextChar"/>
    <w:uiPriority w:val="99"/>
    <w:semiHidden/>
    <w:unhideWhenUsed/>
    <w:pPr>
      <w:spacing w:lineRule="auto" w:line="240"/>
    </w:pPr>
    <w:rPr>
      <w:sz w:val="20"/>
      <w:szCs w:val="20"/>
    </w:rPr>
  </w:style>
  <w:style w:type="paragraph" w:styleId="HeaderandFooter">
    <w:name w:val="Header and Footer"/>
    <w:basedOn w:val="Normal"/>
    <w:qFormat/>
    <w:pPr/>
    <w:rPr/>
  </w:style>
  <w:style w:type="paragraph" w:styleId="Header">
    <w:name w:val="Header"/>
    <w:basedOn w:val="Normal"/>
    <w:link w:val="HeaderChar"/>
    <w:uiPriority w:val="99"/>
    <w:semiHidden/>
    <w:unhideWhenUsed/>
    <w:rsid w:val="00791c49"/>
    <w:pPr>
      <w:tabs>
        <w:tab w:val="clear" w:pos="720"/>
        <w:tab w:val="center" w:pos="4680" w:leader="none"/>
        <w:tab w:val="right" w:pos="9360" w:leader="none"/>
      </w:tabs>
      <w:spacing w:lineRule="auto" w:line="240" w:before="0" w:after="0"/>
    </w:pPr>
    <w:rPr/>
  </w:style>
  <w:style w:type="paragraph" w:styleId="Footer">
    <w:name w:val="Footer"/>
    <w:basedOn w:val="Normal"/>
    <w:link w:val="FooterChar"/>
    <w:uiPriority w:val="99"/>
    <w:semiHidden/>
    <w:unhideWhenUsed/>
    <w:rsid w:val="00791c49"/>
    <w:pPr>
      <w:tabs>
        <w:tab w:val="clear" w:pos="720"/>
        <w:tab w:val="center" w:pos="4680" w:leader="none"/>
        <w:tab w:val="right" w:pos="9360" w:leader="none"/>
      </w:tabs>
      <w:spacing w:lineRule="auto" w:line="240" w:before="0" w:after="0"/>
    </w:pPr>
    <w:rPr/>
  </w:style>
  <w:style w:type="paragraph" w:styleId="ListParagraph">
    <w:name w:val="List Paragraph"/>
    <w:basedOn w:val="Normal"/>
    <w:uiPriority w:val="34"/>
    <w:qFormat/>
    <w:pPr>
      <w:ind w:firstLine="420"/>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svg"/><Relationship Id="rId5" Type="http://schemas.openxmlformats.org/officeDocument/2006/relationships/image" Target="media/image4.png"/><Relationship Id="rId6" Type="http://schemas.openxmlformats.org/officeDocument/2006/relationships/image" Target="media/image5.svg"/><Relationship Id="rId7" Type="http://schemas.openxmlformats.org/officeDocument/2006/relationships/image" Target="media/image6.png"/><Relationship Id="rId8" Type="http://schemas.openxmlformats.org/officeDocument/2006/relationships/image" Target="media/image7.svg"/><Relationship Id="rId9" Type="http://schemas.openxmlformats.org/officeDocument/2006/relationships/image" Target="media/image8.png"/><Relationship Id="rId10" Type="http://schemas.openxmlformats.org/officeDocument/2006/relationships/image" Target="media/image9.svg"/><Relationship Id="rId11" Type="http://schemas.openxmlformats.org/officeDocument/2006/relationships/image" Target="media/image10.png"/><Relationship Id="rId12" Type="http://schemas.openxmlformats.org/officeDocument/2006/relationships/image" Target="media/image11.svg"/><Relationship Id="rId13" Type="http://schemas.openxmlformats.org/officeDocument/2006/relationships/image" Target="media/image12.png"/><Relationship Id="rId14" Type="http://schemas.openxmlformats.org/officeDocument/2006/relationships/image" Target="media/image13.svg"/><Relationship Id="rId15" Type="http://schemas.openxmlformats.org/officeDocument/2006/relationships/header" Target="header1.xml"/><Relationship Id="rId16" Type="http://schemas.openxmlformats.org/officeDocument/2006/relationships/header" Target="header2.xml"/><Relationship Id="rId17" Type="http://schemas.openxmlformats.org/officeDocument/2006/relationships/header" Target="header3.xml"/><Relationship Id="rId18" Type="http://schemas.openxmlformats.org/officeDocument/2006/relationships/footer" Target="footer1.xml"/><Relationship Id="rId19" Type="http://schemas.openxmlformats.org/officeDocument/2006/relationships/footer" Target="footer2.xml"/><Relationship Id="rId20" Type="http://schemas.openxmlformats.org/officeDocument/2006/relationships/footer" Target="footer3.xml"/><Relationship Id="rId21" Type="http://schemas.openxmlformats.org/officeDocument/2006/relationships/comments" Target="comments.xml"/><Relationship Id="rId22" Type="http://schemas.microsoft.com/office/2011/relationships/commentsExtended" Target="commentsExtended.xml"/><Relationship Id="rId23" Type="http://schemas.openxmlformats.org/officeDocument/2006/relationships/fontTable" Target="fontTable.xml"/><Relationship Id="rId24" Type="http://schemas.openxmlformats.org/officeDocument/2006/relationships/settings" Target="settings.xml"/><Relationship Id="rId25"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4</TotalTime>
  <Application>LibreOffice/24.2.6.2$Linux_X86_64 LibreOffice_project/420$Build-2</Application>
  <AppVersion>15.0000</AppVersion>
  <Pages>5</Pages>
  <Words>481</Words>
  <Characters>2565</Characters>
  <CharactersWithSpaces>2987</CharactersWithSpaces>
  <Paragraphs>76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2024-12-16T16:44:00Z</dcterms:created>
  <dc:creator>Liu, Xiaowen (Kevin)</dc:creator>
  <dc:description/>
  <dc:language>en-US</dc:language>
  <cp:lastModifiedBy/>
  <dcterms:modified xsi:type="dcterms:W3CDTF">2024-12-18T16:50:34Z</dcterms:modified>
  <cp:revision>4</cp:revision>
  <dc:subject/>
  <dc:title/>
</cp:coreProperties>
</file>

<file path=docProps/custom.xml><?xml version="1.0" encoding="utf-8"?>
<Properties xmlns="http://schemas.openxmlformats.org/officeDocument/2006/custom-properties" xmlns:vt="http://schemas.openxmlformats.org/officeDocument/2006/docPropsVTypes"/>
</file>