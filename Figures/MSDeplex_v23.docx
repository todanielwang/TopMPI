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E7458" w:rsidP="008C5DD9" w:rsidRDefault="00E7310A" w14:paraId="62B2F9C0" w14:textId="1D2B9D8D">
      <w:pPr>
        <w:spacing w:after="120" w:line="240" w:lineRule="auto"/>
        <w:jc w:val="center"/>
        <w:rPr>
          <w:rFonts w:ascii="Arial" w:hAnsi="Arial" w:eastAsia="Times New Roman" w:cs="Arial"/>
          <w:b/>
          <w:bCs/>
        </w:rPr>
      </w:pPr>
      <w:r w:rsidRPr="19673A48">
        <w:rPr>
          <w:rFonts w:ascii="Arial" w:hAnsi="Arial" w:eastAsia="Times New Roman" w:cs="Arial"/>
          <w:b/>
          <w:bCs/>
        </w:rPr>
        <w:t>Proteoform identification using m</w:t>
      </w:r>
      <w:r w:rsidRPr="19673A48" w:rsidR="00703D77">
        <w:rPr>
          <w:rFonts w:ascii="Arial" w:hAnsi="Arial" w:eastAsia="Times New Roman" w:cs="Arial"/>
          <w:b/>
          <w:bCs/>
        </w:rPr>
        <w:t>ultiplex</w:t>
      </w:r>
      <w:r w:rsidRPr="19673A48" w:rsidR="00FC0A27">
        <w:rPr>
          <w:rFonts w:ascii="Arial" w:hAnsi="Arial" w:eastAsia="Times New Roman" w:cs="Arial"/>
          <w:b/>
          <w:bCs/>
        </w:rPr>
        <w:t>ed</w:t>
      </w:r>
      <w:r w:rsidRPr="19673A48" w:rsidR="00703D77">
        <w:rPr>
          <w:rFonts w:ascii="Arial" w:hAnsi="Arial" w:eastAsia="Times New Roman" w:cs="Arial"/>
          <w:b/>
          <w:bCs/>
        </w:rPr>
        <w:t xml:space="preserve"> top-down </w:t>
      </w:r>
      <w:r w:rsidRPr="19673A48">
        <w:rPr>
          <w:rFonts w:ascii="Arial" w:hAnsi="Arial" w:eastAsia="Times New Roman" w:cs="Arial"/>
          <w:b/>
          <w:bCs/>
        </w:rPr>
        <w:t>mass spectra</w:t>
      </w:r>
    </w:p>
    <w:p w:rsidRPr="00B85161" w:rsidR="00B85161" w:rsidP="008C5DD9" w:rsidRDefault="00B85161" w14:paraId="5C6C9AD7" w14:textId="782DD442">
      <w:pPr>
        <w:spacing w:after="120" w:line="240" w:lineRule="auto"/>
        <w:jc w:val="center"/>
        <w:rPr>
          <w:rFonts w:ascii="Arial" w:hAnsi="Arial" w:eastAsia="Times New Roman" w:cs="Arial"/>
          <w:rPrChange w:author="" w16du:dateUtc="2024-11-27T18:20:00Z" w:id="0">
            <w:rPr>
              <w:rFonts w:ascii="Arial" w:hAnsi="Arial" w:eastAsia="Times New Roman" w:cs="Arial"/>
              <w:b/>
              <w:bCs/>
            </w:rPr>
          </w:rPrChange>
        </w:rPr>
      </w:pPr>
      <w:proofErr w:type="spellStart"/>
      <w:r w:rsidRPr="00A8D87F">
        <w:rPr>
          <w:rFonts w:ascii="Arial" w:hAnsi="Arial" w:eastAsia="Times New Roman" w:cs="Arial"/>
        </w:rPr>
        <w:t>Zhige</w:t>
      </w:r>
      <w:proofErr w:type="spellEnd"/>
      <w:r w:rsidRPr="00A8D87F">
        <w:rPr>
          <w:rFonts w:ascii="Arial" w:hAnsi="Arial" w:eastAsia="Times New Roman" w:cs="Arial"/>
        </w:rPr>
        <w:t xml:space="preserve"> Wang, </w:t>
      </w:r>
      <w:proofErr w:type="spellStart"/>
      <w:r w:rsidRPr="00A8D87F">
        <w:rPr>
          <w:rFonts w:ascii="Arial" w:hAnsi="Arial" w:eastAsia="Times New Roman" w:cs="Arial"/>
        </w:rPr>
        <w:t>Xingzhao</w:t>
      </w:r>
      <w:proofErr w:type="spellEnd"/>
      <w:r w:rsidRPr="00A8D87F">
        <w:rPr>
          <w:rFonts w:ascii="Arial" w:hAnsi="Arial" w:eastAsia="Times New Roman" w:cs="Arial"/>
        </w:rPr>
        <w:t xml:space="preserve"> Xiong, and Xiaowen Liu</w:t>
      </w:r>
    </w:p>
    <w:p w:rsidRPr="00D57338" w:rsidR="009B3494" w:rsidP="008C5DD9" w:rsidRDefault="009B3494" w14:paraId="4F7D5EBD" w14:textId="77777777">
      <w:pPr>
        <w:spacing w:after="120" w:line="240" w:lineRule="auto"/>
        <w:jc w:val="center"/>
        <w:rPr>
          <w:rFonts w:ascii="Arial" w:hAnsi="Arial" w:cs="Arial"/>
          <w:color w:val="000000" w:themeColor="text1"/>
        </w:rPr>
      </w:pPr>
      <w:r w:rsidRPr="00D57338">
        <w:rPr>
          <w:rFonts w:ascii="Arial" w:hAnsi="Arial" w:cs="Arial"/>
          <w:color w:val="000000" w:themeColor="text1"/>
          <w:vertAlign w:val="superscript"/>
        </w:rPr>
        <w:t>1</w:t>
      </w:r>
      <w:r w:rsidRPr="00D57338">
        <w:rPr>
          <w:rFonts w:ascii="Arial" w:hAnsi="Arial" w:cs="Arial"/>
          <w:color w:val="000000" w:themeColor="text1"/>
        </w:rPr>
        <w:t>Deming Department of Medicine, Tulane University, New Orleans, Louisiana, 70112, United States</w:t>
      </w:r>
    </w:p>
    <w:p w:rsidR="009B3494" w:rsidP="00153C2D" w:rsidRDefault="009B3494" w14:paraId="00A09FDA" w14:textId="35FEDBD8">
      <w:pPr>
        <w:spacing w:after="0" w:line="360" w:lineRule="auto"/>
        <w:rPr>
          <w:rFonts w:ascii="Arial" w:hAnsi="Arial" w:eastAsia="Times New Roman" w:cs="Arial"/>
          <w:b/>
          <w:bCs/>
        </w:rPr>
      </w:pPr>
      <w:r w:rsidRPr="0A993C85">
        <w:rPr>
          <w:rFonts w:ascii="Arial" w:hAnsi="Arial" w:eastAsia="Times New Roman" w:cs="Arial"/>
          <w:b/>
          <w:bCs/>
        </w:rPr>
        <w:t>Abstract</w:t>
      </w:r>
    </w:p>
    <w:p w:rsidR="0B299C83" w:rsidP="19673A48" w:rsidRDefault="0B299C83" w14:paraId="2348EF97" w14:textId="71EB78CD">
      <w:pPr>
        <w:spacing w:after="0" w:line="360" w:lineRule="auto"/>
        <w:ind w:firstLine="360"/>
        <w:jc w:val="both"/>
        <w:rPr>
          <w:rFonts w:ascii="Arial" w:hAnsi="Arial" w:eastAsia="Arial" w:cs="Arial"/>
        </w:rPr>
      </w:pPr>
      <w:r w:rsidRPr="00A8D87F">
        <w:rPr>
          <w:rFonts w:ascii="Arial" w:hAnsi="Arial" w:eastAsia="Arial" w:cs="Arial"/>
        </w:rPr>
        <w:t xml:space="preserve">Top-down mass spectrometry (TDMS) </w:t>
      </w:r>
      <w:r w:rsidRPr="00A8D87F" w:rsidR="005F2CAA">
        <w:rPr>
          <w:rFonts w:ascii="Arial" w:hAnsi="Arial" w:eastAsia="Arial" w:cs="Arial"/>
        </w:rPr>
        <w:t xml:space="preserve">is the method of choice for analyzing </w:t>
      </w:r>
      <w:r w:rsidRPr="00A8D87F">
        <w:rPr>
          <w:rFonts w:ascii="Arial" w:hAnsi="Arial" w:eastAsia="Arial" w:cs="Arial"/>
        </w:rPr>
        <w:t>intact proteoforms</w:t>
      </w:r>
      <w:r w:rsidRPr="00A8D87F" w:rsidR="002C75B6">
        <w:rPr>
          <w:rFonts w:ascii="Arial" w:hAnsi="Arial" w:eastAsia="Arial" w:cs="Arial"/>
        </w:rPr>
        <w:t xml:space="preserve"> as well as </w:t>
      </w:r>
      <w:r w:rsidRPr="00A8D87F">
        <w:rPr>
          <w:rFonts w:ascii="Arial" w:hAnsi="Arial" w:eastAsia="Arial" w:cs="Arial"/>
        </w:rPr>
        <w:t>post-translational modifications and sequence variations</w:t>
      </w:r>
      <w:r w:rsidRPr="00A8D87F" w:rsidR="002C75B6">
        <w:rPr>
          <w:rFonts w:ascii="Arial" w:hAnsi="Arial" w:eastAsia="Arial" w:cs="Arial"/>
        </w:rPr>
        <w:t xml:space="preserve"> on proteoforms</w:t>
      </w:r>
      <w:r w:rsidRPr="00A8D87F">
        <w:rPr>
          <w:rFonts w:ascii="Arial" w:hAnsi="Arial" w:eastAsia="Arial" w:cs="Arial"/>
        </w:rPr>
        <w:t>.</w:t>
      </w:r>
      <w:r w:rsidRPr="00A8D87F" w:rsidR="000D0A3D">
        <w:rPr>
          <w:rFonts w:ascii="Arial" w:hAnsi="Arial" w:eastAsia="Arial" w:cs="Arial"/>
        </w:rPr>
        <w:t xml:space="preserve"> </w:t>
      </w:r>
      <w:r w:rsidRPr="00A8D87F" w:rsidR="00500A1F">
        <w:rPr>
          <w:rFonts w:ascii="Arial" w:hAnsi="Arial" w:eastAsia="Arial" w:cs="Arial"/>
        </w:rPr>
        <w:t xml:space="preserve">In </w:t>
      </w:r>
      <w:r w:rsidRPr="00A8D87F" w:rsidR="00D37BF7">
        <w:rPr>
          <w:rFonts w:ascii="Arial" w:hAnsi="Arial" w:eastAsia="Arial" w:cs="Arial"/>
        </w:rPr>
        <w:t xml:space="preserve">TDMS experiments, </w:t>
      </w:r>
      <w:r w:rsidRPr="00A8D87F" w:rsidR="00406501">
        <w:rPr>
          <w:rFonts w:ascii="Arial" w:hAnsi="Arial" w:eastAsia="Arial" w:cs="Arial"/>
        </w:rPr>
        <w:t xml:space="preserve">multiple proteoforms </w:t>
      </w:r>
      <w:r w:rsidRPr="00A8D87F" w:rsidR="00A05CF8">
        <w:rPr>
          <w:rFonts w:ascii="Arial" w:hAnsi="Arial" w:eastAsia="Arial" w:cs="Arial"/>
        </w:rPr>
        <w:t>are often co</w:t>
      </w:r>
      <w:r w:rsidRPr="00A8D87F" w:rsidR="00CA636F">
        <w:rPr>
          <w:rFonts w:ascii="Arial" w:hAnsi="Arial" w:eastAsia="Arial" w:cs="Arial"/>
        </w:rPr>
        <w:t>-</w:t>
      </w:r>
      <w:r w:rsidRPr="00A8D87F" w:rsidR="00A05CF8">
        <w:rPr>
          <w:rFonts w:ascii="Arial" w:hAnsi="Arial" w:eastAsia="Arial" w:cs="Arial"/>
        </w:rPr>
        <w:t>fragmented</w:t>
      </w:r>
      <w:r w:rsidRPr="00A8D87F" w:rsidR="00B86A1D">
        <w:rPr>
          <w:rFonts w:ascii="Arial" w:hAnsi="Arial" w:eastAsia="Arial" w:cs="Arial"/>
        </w:rPr>
        <w:t xml:space="preserve"> in</w:t>
      </w:r>
      <w:r w:rsidRPr="00A8D87F" w:rsidR="008C5BCF">
        <w:rPr>
          <w:rFonts w:ascii="Arial" w:hAnsi="Arial" w:eastAsia="Arial" w:cs="Arial"/>
        </w:rPr>
        <w:t xml:space="preserve"> </w:t>
      </w:r>
      <w:r w:rsidRPr="00A8D87F" w:rsidR="00B86A1D">
        <w:rPr>
          <w:rFonts w:ascii="Arial" w:hAnsi="Arial" w:eastAsia="Arial" w:cs="Arial"/>
        </w:rPr>
        <w:t xml:space="preserve">tandem mass spectrometry (MS/MS) analysis, resulting in </w:t>
      </w:r>
      <w:r w:rsidRPr="00A8D87F" w:rsidR="000E1155">
        <w:rPr>
          <w:rFonts w:ascii="Arial" w:hAnsi="Arial" w:eastAsia="Arial" w:cs="Arial"/>
        </w:rPr>
        <w:t xml:space="preserve">multiplexed </w:t>
      </w:r>
      <w:r w:rsidRPr="00A8D87F" w:rsidR="004A4F10">
        <w:rPr>
          <w:rFonts w:ascii="Arial" w:hAnsi="Arial" w:eastAsia="Arial" w:cs="Arial"/>
        </w:rPr>
        <w:t>TD-</w:t>
      </w:r>
      <w:r w:rsidRPr="00A8D87F" w:rsidR="000E1155">
        <w:rPr>
          <w:rFonts w:ascii="Arial" w:hAnsi="Arial" w:eastAsia="Arial" w:cs="Arial"/>
        </w:rPr>
        <w:t xml:space="preserve">MS/MS spectra. </w:t>
      </w:r>
      <w:r w:rsidRPr="00A8D87F" w:rsidR="003F70CC">
        <w:rPr>
          <w:rFonts w:ascii="Arial" w:hAnsi="Arial" w:eastAsia="Arial" w:cs="Arial"/>
        </w:rPr>
        <w:t>As multiplexed TD-MS/MS spectra are more complex than common spectra g</w:t>
      </w:r>
      <w:r w:rsidRPr="00A8D87F" w:rsidR="00D67FFE">
        <w:rPr>
          <w:rFonts w:ascii="Arial" w:hAnsi="Arial" w:eastAsia="Arial" w:cs="Arial"/>
        </w:rPr>
        <w:t xml:space="preserve">enerated from single proteoforms, </w:t>
      </w:r>
      <w:r w:rsidRPr="00A8D87F" w:rsidR="009A728E">
        <w:rPr>
          <w:rFonts w:ascii="Arial" w:hAnsi="Arial" w:eastAsia="Arial" w:cs="Arial"/>
        </w:rPr>
        <w:t>these</w:t>
      </w:r>
      <w:r w:rsidRPr="00A8D87F" w:rsidR="00847960">
        <w:rPr>
          <w:rFonts w:ascii="Arial" w:hAnsi="Arial" w:eastAsia="Arial" w:cs="Arial"/>
        </w:rPr>
        <w:t xml:space="preserve"> spectra </w:t>
      </w:r>
      <w:r w:rsidRPr="00A8D87F" w:rsidR="0055324A">
        <w:rPr>
          <w:rFonts w:ascii="Arial" w:hAnsi="Arial" w:eastAsia="Arial" w:cs="Arial"/>
        </w:rPr>
        <w:t>pose a significan</w:t>
      </w:r>
      <w:r w:rsidRPr="00A8D87F" w:rsidR="7D27080A">
        <w:rPr>
          <w:rFonts w:ascii="Arial" w:hAnsi="Arial" w:eastAsia="Arial" w:cs="Arial"/>
        </w:rPr>
        <w:t>t</w:t>
      </w:r>
      <w:r w:rsidRPr="00A8D87F" w:rsidR="0055324A">
        <w:rPr>
          <w:rFonts w:ascii="Arial" w:hAnsi="Arial" w:eastAsia="Arial" w:cs="Arial"/>
        </w:rPr>
        <w:t xml:space="preserve"> challenge</w:t>
      </w:r>
      <w:r w:rsidRPr="00A8D87F" w:rsidR="00D67FFE">
        <w:rPr>
          <w:rFonts w:ascii="Arial" w:hAnsi="Arial" w:eastAsia="Arial" w:cs="Arial"/>
        </w:rPr>
        <w:t xml:space="preserve"> for proteoform identification and quantification. </w:t>
      </w:r>
      <w:r w:rsidRPr="00A8D87F" w:rsidR="00BF26EA">
        <w:rPr>
          <w:rFonts w:ascii="Arial" w:hAnsi="Arial" w:eastAsia="Arial" w:cs="Arial"/>
        </w:rPr>
        <w:t xml:space="preserve">Here </w:t>
      </w:r>
      <w:r w:rsidRPr="00A8D87F">
        <w:rPr>
          <w:rFonts w:ascii="Arial" w:hAnsi="Arial" w:eastAsia="Arial" w:cs="Arial"/>
        </w:rPr>
        <w:t xml:space="preserve">we present </w:t>
      </w:r>
      <w:proofErr w:type="spellStart"/>
      <w:r w:rsidRPr="00A8D87F">
        <w:rPr>
          <w:rFonts w:ascii="Arial" w:hAnsi="Arial" w:eastAsia="Arial" w:cs="Arial"/>
        </w:rPr>
        <w:t>Top</w:t>
      </w:r>
      <w:r w:rsidRPr="00A8D87F" w:rsidR="0025513F">
        <w:rPr>
          <w:rFonts w:ascii="Arial" w:hAnsi="Arial" w:eastAsia="Arial" w:cs="Arial"/>
        </w:rPr>
        <w:t>MPI</w:t>
      </w:r>
      <w:proofErr w:type="spellEnd"/>
      <w:r w:rsidRPr="00A8D87F">
        <w:rPr>
          <w:rFonts w:ascii="Arial" w:hAnsi="Arial" w:eastAsia="Arial" w:cs="Arial"/>
        </w:rPr>
        <w:t xml:space="preserve">, a </w:t>
      </w:r>
      <w:r w:rsidRPr="00A8D87F" w:rsidR="00577936">
        <w:rPr>
          <w:rFonts w:ascii="Arial" w:hAnsi="Arial" w:eastAsia="Arial" w:cs="Arial"/>
        </w:rPr>
        <w:t xml:space="preserve">new </w:t>
      </w:r>
      <w:r w:rsidRPr="00A8D87F">
        <w:rPr>
          <w:rFonts w:ascii="Arial" w:hAnsi="Arial" w:eastAsia="Arial" w:cs="Arial"/>
        </w:rPr>
        <w:t xml:space="preserve">computational tool specifically designed </w:t>
      </w:r>
      <w:r w:rsidRPr="00A8D87F" w:rsidR="0025513F">
        <w:rPr>
          <w:rFonts w:ascii="Arial" w:hAnsi="Arial" w:eastAsia="Arial" w:cs="Arial"/>
        </w:rPr>
        <w:t xml:space="preserve">for the identification of </w:t>
      </w:r>
      <w:r w:rsidRPr="00A8D87F">
        <w:rPr>
          <w:rFonts w:ascii="Arial" w:hAnsi="Arial" w:eastAsia="Arial" w:cs="Arial"/>
        </w:rPr>
        <w:t xml:space="preserve">multiplexed </w:t>
      </w:r>
      <w:r w:rsidRPr="00A8D87F" w:rsidR="0025513F">
        <w:rPr>
          <w:rFonts w:ascii="Arial" w:hAnsi="Arial" w:eastAsia="Arial" w:cs="Arial"/>
        </w:rPr>
        <w:t>TD-</w:t>
      </w:r>
      <w:r w:rsidRPr="00A8D87F">
        <w:rPr>
          <w:rFonts w:ascii="Arial" w:hAnsi="Arial" w:eastAsia="Arial" w:cs="Arial"/>
        </w:rPr>
        <w:t>MS/MS spectra.</w:t>
      </w:r>
      <w:r w:rsidRPr="00A8D87F" w:rsidR="005478AF">
        <w:rPr>
          <w:rFonts w:ascii="Arial" w:hAnsi="Arial" w:eastAsia="Arial" w:cs="Arial"/>
        </w:rPr>
        <w:t xml:space="preserve"> </w:t>
      </w:r>
      <w:r w:rsidRPr="00A8D87F" w:rsidR="008C4235">
        <w:rPr>
          <w:rFonts w:ascii="Arial" w:hAnsi="Arial" w:eastAsia="Arial" w:cs="Arial"/>
        </w:rPr>
        <w:t xml:space="preserve">Experimental results showed that </w:t>
      </w:r>
      <w:proofErr w:type="spellStart"/>
      <w:r w:rsidRPr="00A8D87F">
        <w:rPr>
          <w:rFonts w:ascii="Arial" w:hAnsi="Arial" w:eastAsia="Arial" w:cs="Arial"/>
        </w:rPr>
        <w:t>Top</w:t>
      </w:r>
      <w:r w:rsidRPr="00A8D87F" w:rsidR="002F26DE">
        <w:rPr>
          <w:rFonts w:ascii="Arial" w:hAnsi="Arial" w:eastAsia="Arial" w:cs="Arial"/>
        </w:rPr>
        <w:t>MPI</w:t>
      </w:r>
      <w:proofErr w:type="spellEnd"/>
      <w:r w:rsidRPr="00A8D87F" w:rsidR="002F26DE">
        <w:rPr>
          <w:rFonts w:ascii="Arial" w:hAnsi="Arial" w:eastAsia="Arial" w:cs="Arial"/>
        </w:rPr>
        <w:t xml:space="preserve"> </w:t>
      </w:r>
      <w:r w:rsidRPr="00A8D87F">
        <w:rPr>
          <w:rFonts w:ascii="Arial" w:hAnsi="Arial" w:eastAsia="Arial" w:cs="Arial"/>
        </w:rPr>
        <w:t xml:space="preserve">significantly </w:t>
      </w:r>
      <w:r w:rsidRPr="00A8D87F" w:rsidR="00185060">
        <w:rPr>
          <w:rFonts w:ascii="Arial" w:hAnsi="Arial" w:eastAsia="Arial" w:cs="Arial"/>
        </w:rPr>
        <w:t xml:space="preserve">increased </w:t>
      </w:r>
      <w:r w:rsidRPr="00A8D87F">
        <w:rPr>
          <w:rFonts w:ascii="Arial" w:hAnsi="Arial" w:eastAsia="Arial" w:cs="Arial"/>
        </w:rPr>
        <w:t xml:space="preserve">proteoform identifications </w:t>
      </w:r>
      <w:r w:rsidRPr="00A8D87F" w:rsidR="00185060">
        <w:rPr>
          <w:rFonts w:ascii="Arial" w:hAnsi="Arial" w:eastAsia="Arial" w:cs="Arial"/>
        </w:rPr>
        <w:t xml:space="preserve">and reduced </w:t>
      </w:r>
      <w:r w:rsidRPr="00A8D87F" w:rsidR="0064662E">
        <w:rPr>
          <w:rFonts w:ascii="Arial" w:hAnsi="Arial" w:eastAsia="Arial" w:cs="Arial"/>
        </w:rPr>
        <w:t xml:space="preserve">identification errors in </w:t>
      </w:r>
      <w:r w:rsidRPr="00A8D87F" w:rsidR="00D60B7E">
        <w:rPr>
          <w:rFonts w:ascii="Arial" w:hAnsi="Arial" w:eastAsia="Arial" w:cs="Arial"/>
        </w:rPr>
        <w:t>multiplexed TD-MS/MS spectral identification compared with existing tool</w:t>
      </w:r>
      <w:r w:rsidRPr="00A8D87F" w:rsidR="00C34A6E">
        <w:rPr>
          <w:rFonts w:ascii="Arial" w:hAnsi="Arial" w:eastAsia="Arial" w:cs="Arial"/>
        </w:rPr>
        <w:t>s</w:t>
      </w:r>
      <w:r w:rsidRPr="00A8D87F" w:rsidR="00D60B7E">
        <w:rPr>
          <w:rFonts w:ascii="Arial" w:hAnsi="Arial" w:eastAsia="Arial" w:cs="Arial"/>
        </w:rPr>
        <w:t xml:space="preserve">. </w:t>
      </w:r>
    </w:p>
    <w:p w:rsidR="00D60B7E" w:rsidP="19673A48" w:rsidRDefault="00D60B7E" w14:paraId="7DC11E23" w14:textId="77777777">
      <w:pPr>
        <w:spacing w:after="0" w:line="360" w:lineRule="auto"/>
        <w:rPr>
          <w:rFonts w:ascii="Arial" w:hAnsi="Arial" w:eastAsia="Arial" w:cs="Arial"/>
        </w:rPr>
      </w:pPr>
    </w:p>
    <w:p w:rsidRPr="00667594" w:rsidR="00C666A0" w:rsidP="0A993C85" w:rsidRDefault="7C48147D" w14:paraId="1474B267" w14:textId="4BFDCD1F">
      <w:pPr>
        <w:spacing w:after="0" w:line="360" w:lineRule="auto"/>
        <w:rPr>
          <w:rFonts w:ascii="Arial" w:hAnsi="Arial" w:eastAsia="Times New Roman" w:cs="Arial"/>
          <w:b/>
          <w:bCs/>
        </w:rPr>
      </w:pPr>
      <w:r w:rsidRPr="0A993C85">
        <w:rPr>
          <w:rFonts w:ascii="Arial" w:hAnsi="Arial" w:eastAsia="Times New Roman" w:cs="Arial"/>
          <w:b/>
          <w:bCs/>
        </w:rPr>
        <w:t>Introduction</w:t>
      </w:r>
    </w:p>
    <w:p w:rsidRPr="002C06DA" w:rsidR="00AB5487" w:rsidP="19673A48" w:rsidRDefault="040CD031" w14:paraId="394101DD" w14:textId="172D794D">
      <w:pPr>
        <w:spacing w:after="0" w:line="360" w:lineRule="auto"/>
        <w:ind w:firstLine="360"/>
        <w:jc w:val="both"/>
        <w:rPr>
          <w:rFonts w:ascii="Arial" w:hAnsi="Arial" w:cs="Arial"/>
        </w:rPr>
      </w:pPr>
      <w:r w:rsidRPr="002C06DA">
        <w:rPr>
          <w:rFonts w:ascii="Arial" w:hAnsi="Arial" w:eastAsia="Times New Roman" w:cs="Arial"/>
          <w:color w:val="000000" w:themeColor="text1"/>
        </w:rPr>
        <w:t xml:space="preserve">Top-down mass spectrometry (TDMS) has </w:t>
      </w:r>
      <w:r w:rsidRPr="002C06DA" w:rsidR="0091732F">
        <w:rPr>
          <w:rFonts w:ascii="Arial" w:hAnsi="Arial" w:eastAsia="Times New Roman" w:cs="Arial"/>
          <w:color w:val="000000" w:themeColor="text1"/>
        </w:rPr>
        <w:t>attracted increasing attention</w:t>
      </w:r>
      <w:r w:rsidRPr="002C06DA">
        <w:rPr>
          <w:rFonts w:ascii="Arial" w:hAnsi="Arial" w:eastAsia="Times New Roman" w:cs="Arial"/>
          <w:color w:val="000000" w:themeColor="text1"/>
        </w:rPr>
        <w:t xml:space="preserve"> in proteomics due to its ability to </w:t>
      </w:r>
      <w:r w:rsidRPr="002C06DA" w:rsidR="001C0858">
        <w:rPr>
          <w:rFonts w:ascii="Arial" w:hAnsi="Arial" w:eastAsia="Times New Roman" w:cs="Arial"/>
          <w:color w:val="000000" w:themeColor="text1"/>
        </w:rPr>
        <w:t xml:space="preserve">directly </w:t>
      </w:r>
      <w:r w:rsidRPr="002C06DA">
        <w:rPr>
          <w:rFonts w:ascii="Arial" w:hAnsi="Arial" w:eastAsia="Times New Roman" w:cs="Arial"/>
          <w:color w:val="000000" w:themeColor="text1"/>
        </w:rPr>
        <w:t>examine intact prote</w:t>
      </w:r>
      <w:r w:rsidRPr="002C06DA" w:rsidR="00506A78">
        <w:rPr>
          <w:rFonts w:ascii="Arial" w:hAnsi="Arial" w:eastAsia="Times New Roman" w:cs="Arial"/>
          <w:color w:val="000000" w:themeColor="text1"/>
        </w:rPr>
        <w:t>oforms</w:t>
      </w:r>
      <w:r w:rsidRPr="002C06DA" w:rsidR="007D2EAE">
        <w:rPr>
          <w:rFonts w:ascii="Arial" w:hAnsi="Arial" w:eastAsia="Times New Roman" w:cs="Arial"/>
          <w:color w:val="000000" w:themeColor="text1"/>
        </w:rPr>
        <w:t xml:space="preserve"> and </w:t>
      </w:r>
      <w:r w:rsidRPr="002C06DA" w:rsidR="00587F7D">
        <w:rPr>
          <w:rFonts w:ascii="Arial" w:hAnsi="Arial" w:eastAsia="Times New Roman" w:cs="Arial"/>
          <w:color w:val="000000" w:themeColor="text1"/>
        </w:rPr>
        <w:t xml:space="preserve">characterize </w:t>
      </w:r>
      <w:r w:rsidRPr="002C06DA" w:rsidR="08F546BF">
        <w:rPr>
          <w:rFonts w:ascii="Arial" w:hAnsi="Arial" w:eastAsia="Times New Roman" w:cs="Arial"/>
          <w:color w:val="000000" w:themeColor="text1"/>
        </w:rPr>
        <w:t>proteoforms</w:t>
      </w:r>
      <w:r w:rsidRPr="002C06DA" w:rsidR="009C2D9C">
        <w:rPr>
          <w:rFonts w:ascii="Arial" w:hAnsi="Arial" w:eastAsia="Times New Roman" w:cs="Arial"/>
          <w:color w:val="000000" w:themeColor="text1"/>
        </w:rPr>
        <w:t xml:space="preserve"> </w:t>
      </w:r>
      <w:r w:rsidRPr="002C06DA" w:rsidR="004858E4">
        <w:rPr>
          <w:rFonts w:ascii="Arial" w:hAnsi="Arial" w:eastAsia="Times New Roman" w:cs="Arial"/>
          <w:color w:val="000000" w:themeColor="text1"/>
        </w:rPr>
        <w:t>with</w:t>
      </w:r>
      <w:r w:rsidRPr="002C06DA" w:rsidR="009C2D9C">
        <w:rPr>
          <w:rFonts w:ascii="Arial" w:hAnsi="Arial" w:eastAsia="Times New Roman" w:cs="Arial"/>
          <w:color w:val="000000" w:themeColor="text1"/>
        </w:rPr>
        <w:t xml:space="preserve"> </w:t>
      </w:r>
      <w:r w:rsidRPr="002C06DA" w:rsidR="00ED04CD">
        <w:rPr>
          <w:rFonts w:ascii="Arial" w:hAnsi="Arial" w:eastAsia="Times New Roman" w:cs="Arial"/>
          <w:color w:val="000000" w:themeColor="text1"/>
        </w:rPr>
        <w:t>various alterations</w:t>
      </w:r>
      <w:r w:rsidRPr="002C06DA" w:rsidR="08F546BF">
        <w:rPr>
          <w:rFonts w:ascii="Arial" w:hAnsi="Arial" w:eastAsia="Times New Roman" w:cs="Arial"/>
          <w:color w:val="000000" w:themeColor="text1"/>
        </w:rPr>
        <w:t xml:space="preserve"> stemming from</w:t>
      </w:r>
      <w:r w:rsidRPr="002C06DA" w:rsidR="00D81410">
        <w:rPr>
          <w:rFonts w:ascii="Arial" w:hAnsi="Arial" w:eastAsia="Times New Roman" w:cs="Arial"/>
          <w:color w:val="000000" w:themeColor="text1"/>
        </w:rPr>
        <w:t xml:space="preserve"> gene mutations, splicing variants, and</w:t>
      </w:r>
      <w:r w:rsidRPr="002C06DA" w:rsidR="08F546BF">
        <w:rPr>
          <w:rFonts w:ascii="Arial" w:hAnsi="Arial" w:eastAsia="Times New Roman" w:cs="Arial"/>
          <w:color w:val="000000" w:themeColor="text1"/>
        </w:rPr>
        <w:t xml:space="preserve"> post-translational modifications </w:t>
      </w:r>
      <w:r w:rsidRPr="002C06DA" w:rsidR="08F546BF">
        <w:rPr>
          <w:rFonts w:ascii="Arial" w:hAnsi="Arial" w:cs="Arial"/>
        </w:rPr>
        <w:t>(PTMs)</w:t>
      </w:r>
      <w:r w:rsidRPr="002C06DA" w:rsidR="007D2EAE">
        <w:rPr>
          <w:rFonts w:ascii="Arial" w:hAnsi="Arial" w:cs="Arial"/>
        </w:rPr>
        <w:t xml:space="preserve"> </w:t>
      </w:r>
      <w:r w:rsidR="00CD100B">
        <w:rPr>
          <w:rFonts w:ascii="Arial" w:hAnsi="Arial" w:cs="Arial"/>
        </w:rPr>
        <w:fldChar w:fldCharType="begin">
          <w:fldData xml:space="preserve">PEVuZE5vdGU+PENpdGU+PEF1dGhvcj5DYXRoZXJtYW48L0F1dGhvcj48WWVhcj4yMDE0PC9ZZWFy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</w:fldData>
        </w:fldChar>
      </w:r>
      <w:r w:rsidR="00683351">
        <w:rPr>
          <w:rFonts w:ascii="Arial" w:hAnsi="Arial" w:cs="Arial"/>
        </w:rPr>
        <w:instrText xml:space="preserve"> ADDIN EN.CITE </w:instrText>
      </w:r>
      <w:r w:rsidR="00683351">
        <w:rPr>
          <w:rFonts w:ascii="Arial" w:hAnsi="Arial" w:cs="Arial"/>
        </w:rPr>
        <w:fldChar w:fldCharType="begin">
          <w:fldData xml:space="preserve">PEVuZE5vdGU+PENpdGU+PEF1dGhvcj5DYXRoZXJtYW48L0F1dGhvcj48WWVhcj4yMDE0PC9ZZWFy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</w:fldData>
        </w:fldChar>
      </w:r>
      <w:r w:rsidR="00683351">
        <w:rPr>
          <w:rFonts w:ascii="Arial" w:hAnsi="Arial" w:cs="Arial"/>
        </w:rPr>
        <w:instrText xml:space="preserve"> ADDIN EN.CITE.DATA </w:instrText>
      </w:r>
      <w:r w:rsidR="00683351">
        <w:rPr>
          <w:rFonts w:ascii="Arial" w:hAnsi="Arial" w:cs="Arial"/>
        </w:rPr>
      </w:r>
      <w:r w:rsidR="00683351">
        <w:rPr>
          <w:rFonts w:ascii="Arial" w:hAnsi="Arial" w:cs="Arial"/>
        </w:rPr>
        <w:fldChar w:fldCharType="end"/>
      </w:r>
      <w:r w:rsidR="00CD100B">
        <w:rPr>
          <w:rFonts w:ascii="Arial" w:hAnsi="Arial" w:cs="Arial"/>
        </w:rPr>
      </w:r>
      <w:r w:rsidR="00CD100B">
        <w:rPr>
          <w:rFonts w:ascii="Arial" w:hAnsi="Arial" w:cs="Arial"/>
        </w:rPr>
        <w:fldChar w:fldCharType="separate"/>
      </w:r>
      <w:r w:rsidR="00683351">
        <w:rPr>
          <w:rFonts w:ascii="Arial" w:hAnsi="Arial" w:cs="Arial"/>
          <w:noProof/>
        </w:rPr>
        <w:t>[1, 2]</w:t>
      </w:r>
      <w:r w:rsidR="00CD100B">
        <w:rPr>
          <w:rFonts w:ascii="Arial" w:hAnsi="Arial" w:cs="Arial"/>
        </w:rPr>
        <w:fldChar w:fldCharType="end"/>
      </w:r>
      <w:r w:rsidRPr="002C06DA" w:rsidR="3AE83236">
        <w:rPr>
          <w:rFonts w:ascii="Arial" w:hAnsi="Arial" w:cs="Arial"/>
        </w:rPr>
        <w:t xml:space="preserve">. </w:t>
      </w:r>
      <w:r w:rsidRPr="002C06DA" w:rsidR="00564B3D">
        <w:rPr>
          <w:rFonts w:ascii="Arial" w:hAnsi="Arial" w:cs="Arial"/>
        </w:rPr>
        <w:t>Unlike</w:t>
      </w:r>
      <w:r w:rsidRPr="002C06DA" w:rsidR="00D6133A">
        <w:rPr>
          <w:rFonts w:ascii="Arial" w:hAnsi="Arial" w:cs="Arial"/>
        </w:rPr>
        <w:t xml:space="preserve"> </w:t>
      </w:r>
      <w:r w:rsidRPr="002C06DA" w:rsidR="00E655D2">
        <w:rPr>
          <w:rFonts w:ascii="Arial" w:hAnsi="Arial" w:cs="Arial"/>
        </w:rPr>
        <w:t>bottom-up MS</w:t>
      </w:r>
      <w:r w:rsidRPr="002C06DA" w:rsidR="00B269BE">
        <w:rPr>
          <w:rFonts w:ascii="Arial" w:hAnsi="Arial" w:cs="Arial"/>
        </w:rPr>
        <w:t xml:space="preserve">, </w:t>
      </w:r>
      <w:r w:rsidRPr="002C06DA" w:rsidR="00825B58">
        <w:rPr>
          <w:rFonts w:ascii="Arial" w:hAnsi="Arial" w:cs="Arial"/>
        </w:rPr>
        <w:t xml:space="preserve">in </w:t>
      </w:r>
      <w:r w:rsidRPr="002C06DA" w:rsidR="00B269BE">
        <w:rPr>
          <w:rFonts w:ascii="Arial" w:hAnsi="Arial" w:cs="Arial"/>
        </w:rPr>
        <w:t xml:space="preserve">which </w:t>
      </w:r>
      <w:r w:rsidRPr="002C06DA" w:rsidR="000230A3">
        <w:rPr>
          <w:rFonts w:ascii="Arial" w:hAnsi="Arial" w:cs="Arial"/>
        </w:rPr>
        <w:t xml:space="preserve">the </w:t>
      </w:r>
      <w:r w:rsidRPr="002C06DA" w:rsidR="00825B58">
        <w:rPr>
          <w:rFonts w:ascii="Arial" w:hAnsi="Arial" w:cs="Arial"/>
        </w:rPr>
        <w:t xml:space="preserve">combinatorial patterns of PTMs on </w:t>
      </w:r>
      <w:r w:rsidRPr="002C06DA" w:rsidR="000230A3">
        <w:rPr>
          <w:rFonts w:ascii="Arial" w:hAnsi="Arial" w:cs="Arial"/>
        </w:rPr>
        <w:t>proteoforms are lost during</w:t>
      </w:r>
      <w:r w:rsidRPr="002C06DA" w:rsidR="00E655D2">
        <w:rPr>
          <w:rFonts w:ascii="Arial" w:hAnsi="Arial" w:cs="Arial"/>
        </w:rPr>
        <w:t xml:space="preserve"> </w:t>
      </w:r>
      <w:r w:rsidRPr="002C06DA" w:rsidR="002A602B">
        <w:rPr>
          <w:rFonts w:ascii="Arial" w:hAnsi="Arial" w:cs="Arial"/>
        </w:rPr>
        <w:t>enzym</w:t>
      </w:r>
      <w:r w:rsidRPr="002C06DA" w:rsidR="005E5A4E">
        <w:rPr>
          <w:rFonts w:ascii="Arial" w:hAnsi="Arial" w:cs="Arial"/>
        </w:rPr>
        <w:t xml:space="preserve">atical digestion of </w:t>
      </w:r>
      <w:r w:rsidRPr="002C06DA" w:rsidR="0050772E">
        <w:rPr>
          <w:rFonts w:ascii="Arial" w:hAnsi="Arial" w:cs="Arial"/>
        </w:rPr>
        <w:t>proteoforms</w:t>
      </w:r>
      <w:r w:rsidRPr="002C06DA" w:rsidR="000230A3">
        <w:rPr>
          <w:rFonts w:ascii="Arial" w:hAnsi="Arial" w:cs="Arial"/>
        </w:rPr>
        <w:t xml:space="preserve"> prior to MS</w:t>
      </w:r>
      <w:r w:rsidRPr="002C06DA" w:rsidR="0050772E">
        <w:rPr>
          <w:rFonts w:ascii="Arial" w:hAnsi="Arial" w:cs="Arial"/>
        </w:rPr>
        <w:t>,</w:t>
      </w:r>
      <w:r w:rsidRPr="002C06DA" w:rsidR="78BFCE55">
        <w:rPr>
          <w:rFonts w:ascii="Arial" w:hAnsi="Arial" w:cs="Arial"/>
        </w:rPr>
        <w:t xml:space="preserve"> TDMS</w:t>
      </w:r>
      <w:r w:rsidRPr="002C06DA" w:rsidR="00937BD5">
        <w:rPr>
          <w:rFonts w:ascii="Arial" w:hAnsi="Arial" w:cs="Arial"/>
        </w:rPr>
        <w:t xml:space="preserve"> </w:t>
      </w:r>
      <w:r w:rsidRPr="002C06DA" w:rsidR="00831301">
        <w:rPr>
          <w:rFonts w:ascii="Arial" w:hAnsi="Arial" w:cs="Arial"/>
        </w:rPr>
        <w:t xml:space="preserve">enables the </w:t>
      </w:r>
      <w:r w:rsidR="006A7CD7">
        <w:rPr>
          <w:rFonts w:ascii="Arial" w:hAnsi="Arial" w:cs="Arial"/>
        </w:rPr>
        <w:t>analysis</w:t>
      </w:r>
      <w:r w:rsidRPr="002C06DA" w:rsidR="006A7CD7">
        <w:rPr>
          <w:rFonts w:ascii="Arial" w:hAnsi="Arial" w:cs="Arial"/>
        </w:rPr>
        <w:t xml:space="preserve"> </w:t>
      </w:r>
      <w:r w:rsidRPr="002C06DA" w:rsidR="00831301">
        <w:rPr>
          <w:rFonts w:ascii="Arial" w:hAnsi="Arial" w:cs="Arial"/>
        </w:rPr>
        <w:t xml:space="preserve">of </w:t>
      </w:r>
      <w:r w:rsidRPr="002C06DA" w:rsidR="00EF1FD1">
        <w:rPr>
          <w:rFonts w:ascii="Arial" w:hAnsi="Arial" w:cs="Arial"/>
        </w:rPr>
        <w:t xml:space="preserve">combinatorial </w:t>
      </w:r>
      <w:r w:rsidRPr="002C06DA" w:rsidR="00831301">
        <w:rPr>
          <w:rFonts w:ascii="Arial" w:hAnsi="Arial" w:cs="Arial"/>
        </w:rPr>
        <w:t xml:space="preserve">patterns of </w:t>
      </w:r>
      <w:r w:rsidRPr="002C06DA" w:rsidR="00937BD5">
        <w:rPr>
          <w:rFonts w:ascii="Arial" w:hAnsi="Arial" w:cs="Arial"/>
        </w:rPr>
        <w:t>PTMs</w:t>
      </w:r>
      <w:r w:rsidRPr="002C06DA" w:rsidR="00EF1FD1">
        <w:rPr>
          <w:rFonts w:ascii="Arial" w:hAnsi="Arial" w:cs="Arial"/>
        </w:rPr>
        <w:t xml:space="preserve"> and other varia</w:t>
      </w:r>
      <w:r w:rsidRPr="002C06DA" w:rsidR="000B23C8">
        <w:rPr>
          <w:rFonts w:ascii="Arial" w:hAnsi="Arial" w:cs="Arial"/>
        </w:rPr>
        <w:t>tions</w:t>
      </w:r>
      <w:r w:rsidRPr="002C06DA" w:rsidR="00667B4A">
        <w:rPr>
          <w:rFonts w:ascii="Arial" w:hAnsi="Arial" w:cs="Arial"/>
        </w:rPr>
        <w:t xml:space="preserve"> on proteoforms</w:t>
      </w:r>
      <w:r w:rsidRPr="002C06DA" w:rsidR="00C10F0A">
        <w:rPr>
          <w:rFonts w:ascii="Arial" w:hAnsi="Arial" w:cs="Arial"/>
        </w:rPr>
        <w:t xml:space="preserve"> </w:t>
      </w:r>
      <w:r w:rsidRPr="002C06DA" w:rsidR="00601946">
        <w:rPr>
          <w:rFonts w:ascii="Arial" w:hAnsi="Arial" w:cs="Arial"/>
        </w:rPr>
        <w:t>and their</w:t>
      </w:r>
      <w:r w:rsidRPr="002C06DA" w:rsidR="1DA5551F">
        <w:rPr>
          <w:rFonts w:ascii="Arial" w:hAnsi="Arial" w:cs="Arial"/>
        </w:rPr>
        <w:t xml:space="preserve"> biological </w:t>
      </w:r>
      <w:r w:rsidRPr="002C06DA" w:rsidR="00220FEB">
        <w:rPr>
          <w:rFonts w:ascii="Arial" w:hAnsi="Arial" w:cs="Arial"/>
        </w:rPr>
        <w:t xml:space="preserve">functions </w:t>
      </w:r>
      <w:r w:rsidR="00CD100B">
        <w:rPr>
          <w:rFonts w:ascii="Arial" w:hAnsi="Arial" w:cs="Arial"/>
        </w:rPr>
        <w:fldChar w:fldCharType="begin">
          <w:fldData xml:space="preserve">PEVuZE5vdGU+PENpdGU+PEF1dGhvcj5HcmVnb3JpY2g8L0F1dGhvcj48WWVhcj4yMDE0PC9ZZWFy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</w:fldData>
        </w:fldChar>
      </w:r>
      <w:r w:rsidR="00683351">
        <w:rPr>
          <w:rFonts w:ascii="Arial" w:hAnsi="Arial" w:cs="Arial"/>
        </w:rPr>
        <w:instrText xml:space="preserve"> ADDIN EN.CITE </w:instrText>
      </w:r>
      <w:r w:rsidR="00683351">
        <w:rPr>
          <w:rFonts w:ascii="Arial" w:hAnsi="Arial" w:cs="Arial"/>
        </w:rPr>
        <w:fldChar w:fldCharType="begin">
          <w:fldData xml:space="preserve">PEVuZE5vdGU+PENpdGU+PEF1dGhvcj5HcmVnb3JpY2g8L0F1dGhvcj48WWVhcj4yMDE0PC9ZZWFy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</w:fldData>
        </w:fldChar>
      </w:r>
      <w:r w:rsidR="00683351">
        <w:rPr>
          <w:rFonts w:ascii="Arial" w:hAnsi="Arial" w:cs="Arial"/>
        </w:rPr>
        <w:instrText xml:space="preserve"> ADDIN EN.CITE.DATA </w:instrText>
      </w:r>
      <w:r w:rsidR="00683351">
        <w:rPr>
          <w:rFonts w:ascii="Arial" w:hAnsi="Arial" w:cs="Arial"/>
        </w:rPr>
      </w:r>
      <w:r w:rsidR="00683351">
        <w:rPr>
          <w:rFonts w:ascii="Arial" w:hAnsi="Arial" w:cs="Arial"/>
        </w:rPr>
        <w:fldChar w:fldCharType="end"/>
      </w:r>
      <w:r w:rsidR="00CD100B">
        <w:rPr>
          <w:rFonts w:ascii="Arial" w:hAnsi="Arial" w:cs="Arial"/>
        </w:rPr>
      </w:r>
      <w:r w:rsidR="00CD100B">
        <w:rPr>
          <w:rFonts w:ascii="Arial" w:hAnsi="Arial" w:cs="Arial"/>
        </w:rPr>
        <w:fldChar w:fldCharType="separate"/>
      </w:r>
      <w:r w:rsidR="00683351">
        <w:rPr>
          <w:rFonts w:ascii="Arial" w:hAnsi="Arial" w:cs="Arial"/>
          <w:noProof/>
        </w:rPr>
        <w:t>[3]</w:t>
      </w:r>
      <w:r w:rsidR="00CD100B">
        <w:rPr>
          <w:rFonts w:ascii="Arial" w:hAnsi="Arial" w:cs="Arial"/>
        </w:rPr>
        <w:fldChar w:fldCharType="end"/>
      </w:r>
      <w:r w:rsidRPr="002C06DA" w:rsidR="0E4ED3FD">
        <w:rPr>
          <w:rFonts w:ascii="Arial" w:hAnsi="Arial" w:cs="Arial"/>
        </w:rPr>
        <w:t xml:space="preserve">. </w:t>
      </w:r>
    </w:p>
    <w:p w:rsidRPr="002C06DA" w:rsidR="002C06DA" w:rsidP="19673A48" w:rsidRDefault="00FA617C" w14:paraId="46D9B393" w14:textId="5D58D1A7">
      <w:pPr>
        <w:spacing w:after="0" w:line="360" w:lineRule="auto"/>
        <w:ind w:firstLine="360"/>
        <w:jc w:val="both"/>
        <w:rPr>
          <w:rFonts w:ascii="Arial" w:hAnsi="Arial" w:cs="Arial"/>
        </w:rPr>
      </w:pPr>
      <w:r w:rsidRPr="002C06DA">
        <w:rPr>
          <w:rFonts w:ascii="Arial" w:hAnsi="Arial" w:cs="Arial"/>
        </w:rPr>
        <w:t xml:space="preserve">In a typical TDMS experiment, </w:t>
      </w:r>
      <w:r w:rsidRPr="002C06DA" w:rsidR="00A422B7">
        <w:rPr>
          <w:rFonts w:ascii="Arial" w:hAnsi="Arial" w:cs="Arial"/>
        </w:rPr>
        <w:t xml:space="preserve">MS1 spectra are generated for profiling </w:t>
      </w:r>
      <w:r w:rsidRPr="002C06DA" w:rsidR="004C4DDA">
        <w:rPr>
          <w:rFonts w:ascii="Arial" w:hAnsi="Arial" w:cs="Arial"/>
        </w:rPr>
        <w:t>proteoforms in the sample, and</w:t>
      </w:r>
      <w:r w:rsidRPr="002C06DA">
        <w:rPr>
          <w:rFonts w:ascii="Arial" w:hAnsi="Arial" w:cs="Arial"/>
        </w:rPr>
        <w:t xml:space="preserve"> data-dependent acquisition (DDA)</w:t>
      </w:r>
      <w:r w:rsidR="00CE6DA2">
        <w:rPr>
          <w:rFonts w:ascii="Arial" w:hAnsi="Arial" w:cs="Arial"/>
        </w:rPr>
        <w:t xml:space="preserve"> </w:t>
      </w:r>
      <w:r w:rsidR="00CD100B">
        <w:rPr>
          <w:rFonts w:ascii="Arial" w:hAnsi="Arial" w:cs="Arial"/>
        </w:rPr>
        <w:fldChar w:fldCharType="begin">
          <w:fldData xml:space="preserve">PEVuZE5vdGU+PENpdGU+PEF1dGhvcj5HcmVnb3JpY2g8L0F1dGhvcj48WWVhcj4yMDE0PC9ZZWFy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</w:fldData>
        </w:fldChar>
      </w:r>
      <w:r w:rsidR="00683351">
        <w:rPr>
          <w:rFonts w:ascii="Arial" w:hAnsi="Arial" w:cs="Arial"/>
        </w:rPr>
        <w:instrText xml:space="preserve"> ADDIN EN.CITE </w:instrText>
      </w:r>
      <w:r w:rsidR="00683351">
        <w:rPr>
          <w:rFonts w:ascii="Arial" w:hAnsi="Arial" w:cs="Arial"/>
        </w:rPr>
        <w:fldChar w:fldCharType="begin">
          <w:fldData xml:space="preserve">PEVuZE5vdGU+PENpdGU+PEF1dGhvcj5HcmVnb3JpY2g8L0F1dGhvcj48WWVhcj4yMDE0PC9ZZWFy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</w:fldData>
        </w:fldChar>
      </w:r>
      <w:r w:rsidR="00683351">
        <w:rPr>
          <w:rFonts w:ascii="Arial" w:hAnsi="Arial" w:cs="Arial"/>
        </w:rPr>
        <w:instrText xml:space="preserve"> ADDIN EN.CITE.DATA </w:instrText>
      </w:r>
      <w:r w:rsidR="00683351">
        <w:rPr>
          <w:rFonts w:ascii="Arial" w:hAnsi="Arial" w:cs="Arial"/>
        </w:rPr>
      </w:r>
      <w:r w:rsidR="00683351">
        <w:rPr>
          <w:rFonts w:ascii="Arial" w:hAnsi="Arial" w:cs="Arial"/>
        </w:rPr>
        <w:fldChar w:fldCharType="end"/>
      </w:r>
      <w:r w:rsidR="00CD100B">
        <w:rPr>
          <w:rFonts w:ascii="Arial" w:hAnsi="Arial" w:cs="Arial"/>
        </w:rPr>
      </w:r>
      <w:r w:rsidR="00CD100B">
        <w:rPr>
          <w:rFonts w:ascii="Arial" w:hAnsi="Arial" w:cs="Arial"/>
        </w:rPr>
        <w:fldChar w:fldCharType="separate"/>
      </w:r>
      <w:r w:rsidR="00683351">
        <w:rPr>
          <w:rFonts w:ascii="Arial" w:hAnsi="Arial" w:cs="Arial"/>
          <w:noProof/>
        </w:rPr>
        <w:t>[3]</w:t>
      </w:r>
      <w:r w:rsidR="00CD100B">
        <w:rPr>
          <w:rFonts w:ascii="Arial" w:hAnsi="Arial" w:cs="Arial"/>
        </w:rPr>
        <w:fldChar w:fldCharType="end"/>
      </w:r>
      <w:r w:rsidR="00682856">
        <w:rPr>
          <w:rFonts w:ascii="Arial" w:hAnsi="Arial" w:cs="Arial"/>
        </w:rPr>
        <w:t xml:space="preserve"> </w:t>
      </w:r>
      <w:r w:rsidRPr="002C06DA" w:rsidR="00C15DE7">
        <w:rPr>
          <w:rFonts w:ascii="Arial" w:hAnsi="Arial" w:cs="Arial"/>
        </w:rPr>
        <w:t>or data-independent acquisition (DIA)</w:t>
      </w:r>
      <w:r w:rsidRPr="002C06DA" w:rsidR="00CC3DA4">
        <w:rPr>
          <w:rFonts w:ascii="Arial" w:hAnsi="Arial" w:cs="Arial"/>
        </w:rPr>
        <w:t xml:space="preserve"> </w:t>
      </w:r>
      <w:r w:rsidR="00DA2555">
        <w:rPr>
          <w:rFonts w:ascii="Arial" w:hAnsi="Arial" w:cs="Arial"/>
        </w:rPr>
        <w:fldChar w:fldCharType="begin"/>
      </w:r>
      <w:r w:rsidR="00683351">
        <w:rPr>
          <w:rFonts w:ascii="Arial" w:hAnsi="Arial" w:cs="Arial"/>
        </w:rPr>
        <w:instrText xml:space="preserve"> ADDIN EN.CITE &lt;EndNote&gt;&lt;Cite&gt;&lt;Author&gt;Basharat&lt;/Author&gt;&lt;Year&gt;2024&lt;/Year&gt;&lt;RecNum&gt;1592&lt;/RecNum&gt;&lt;DisplayText&gt;[4]&lt;/DisplayText&gt;&lt;record&gt;&lt;rec-number&gt;1592&lt;/rec-number&gt;&lt;foreign-keys&gt;&lt;key app="EN" db-id="pw2r59xpx0zsfmed0t4px0rpxdsrd5srtdtd" timestamp="1733760034"&gt;1592&lt;/key&gt;&lt;/foreign-keys&gt;&lt;ref-type name="Journal Article"&gt;17&lt;/ref-type&gt;&lt;contributors&gt;&lt;authors&gt;&lt;author&gt;Basharat, Abdul Rehman&lt;/author&gt;&lt;author&gt;Xiong, Xingzhao&lt;/author&gt;&lt;author&gt;Xu, Tian&lt;/author&gt;&lt;author&gt;Zang, Yong&lt;/author&gt;&lt;author&gt;Sun, Liangliang&lt;/author&gt;&lt;author&gt;Liu, Xiaowen&lt;/author&gt;&lt;/authors&gt;&lt;/contributors&gt;&lt;titles&gt;&lt;title&gt;TopDIA: A Software Tool for Top-Down Data-Independent Acquisition Proteomics&lt;/title&gt;&lt;secondary-title&gt;Journal of Proteome Research&lt;/secondary-title&gt;&lt;/titles&gt;&lt;periodical&gt;&lt;full-title&gt;J Proteome Res&lt;/full-title&gt;&lt;abbr-1&gt;Journal of proteome research&lt;/abbr-1&gt;&lt;/periodical&gt;&lt;dates&gt;&lt;year&gt;2024&lt;/year&gt;&lt;pub-dates&gt;&lt;date&gt;2024/12/06&lt;/date&gt;&lt;/pub-dates&gt;&lt;/dates&gt;&lt;publisher&gt;American Chemical Society&lt;/publisher&gt;&lt;isbn&gt;1535-3893&lt;/isbn&gt;&lt;urls&gt;&lt;related-urls&gt;&lt;url&gt;https://doi.org/10.1021/acs.jproteome.4c00293&lt;/url&gt;&lt;/related-urls&gt;&lt;/urls&gt;&lt;electronic-resource-num&gt;10.1021/acs.jproteome.4c00293&lt;/electronic-resource-num&gt;&lt;/record&gt;&lt;/Cite&gt;&lt;/EndNote&gt;</w:instrText>
      </w:r>
      <w:r w:rsidR="00DA2555">
        <w:rPr>
          <w:rFonts w:ascii="Arial" w:hAnsi="Arial" w:cs="Arial"/>
        </w:rPr>
        <w:fldChar w:fldCharType="separate"/>
      </w:r>
      <w:r w:rsidR="00683351">
        <w:rPr>
          <w:rFonts w:ascii="Arial" w:hAnsi="Arial" w:cs="Arial"/>
          <w:noProof/>
        </w:rPr>
        <w:t>[4]</w:t>
      </w:r>
      <w:r w:rsidR="00DA2555">
        <w:rPr>
          <w:rFonts w:ascii="Arial" w:hAnsi="Arial" w:cs="Arial"/>
        </w:rPr>
        <w:fldChar w:fldCharType="end"/>
      </w:r>
      <w:r w:rsidR="00DA2555">
        <w:rPr>
          <w:rFonts w:ascii="Arial" w:hAnsi="Arial" w:cs="Arial"/>
        </w:rPr>
        <w:t xml:space="preserve"> </w:t>
      </w:r>
      <w:r w:rsidRPr="002C06DA" w:rsidR="004C4DDA">
        <w:rPr>
          <w:rFonts w:ascii="Arial" w:hAnsi="Arial" w:cs="Arial"/>
        </w:rPr>
        <w:t xml:space="preserve">is employed to </w:t>
      </w:r>
      <w:r w:rsidRPr="002C06DA" w:rsidR="009305FD">
        <w:rPr>
          <w:rFonts w:ascii="Arial" w:hAnsi="Arial" w:cs="Arial"/>
        </w:rPr>
        <w:t>isolate and fragment specific proteoform ions within selected isolation windows to generate tandem mass spectrometry (MS/MS) spectra</w:t>
      </w:r>
      <w:r w:rsidRPr="002C06DA" w:rsidR="0081325A">
        <w:rPr>
          <w:rFonts w:ascii="Arial" w:hAnsi="Arial" w:cs="Arial"/>
        </w:rPr>
        <w:t xml:space="preserve">. </w:t>
      </w:r>
      <w:r w:rsidRPr="002C06DA" w:rsidR="00090445">
        <w:rPr>
          <w:rFonts w:ascii="Arial" w:hAnsi="Arial" w:cs="Arial"/>
        </w:rPr>
        <w:t>M</w:t>
      </w:r>
      <w:r w:rsidRPr="002C06DA">
        <w:rPr>
          <w:rFonts w:ascii="Arial" w:hAnsi="Arial" w:cs="Arial"/>
        </w:rPr>
        <w:t xml:space="preserve">ultiplexed </w:t>
      </w:r>
      <w:r w:rsidRPr="002C06DA" w:rsidR="00754120">
        <w:rPr>
          <w:rFonts w:ascii="Arial" w:hAnsi="Arial" w:cs="Arial"/>
        </w:rPr>
        <w:t xml:space="preserve">MS/MS </w:t>
      </w:r>
      <w:r w:rsidRPr="002C06DA">
        <w:rPr>
          <w:rFonts w:ascii="Arial" w:hAnsi="Arial" w:cs="Arial"/>
        </w:rPr>
        <w:t>spectra containing fragments from multiple co-</w:t>
      </w:r>
      <w:r w:rsidRPr="002C06DA" w:rsidR="00CC3DA4">
        <w:rPr>
          <w:rFonts w:ascii="Arial" w:hAnsi="Arial" w:cs="Arial"/>
        </w:rPr>
        <w:t>fragmented</w:t>
      </w:r>
      <w:r w:rsidRPr="002C06DA">
        <w:rPr>
          <w:rFonts w:ascii="Arial" w:hAnsi="Arial" w:cs="Arial"/>
        </w:rPr>
        <w:t xml:space="preserve"> proteoforms are frequently observed,</w:t>
      </w:r>
      <w:r w:rsidRPr="002C06DA" w:rsidR="00CC3DA4">
        <w:rPr>
          <w:rFonts w:ascii="Arial" w:hAnsi="Arial" w:cs="Arial"/>
        </w:rPr>
        <w:t xml:space="preserve"> especially in top-down DIA-MS,</w:t>
      </w:r>
      <w:r w:rsidRPr="002C06DA">
        <w:rPr>
          <w:rFonts w:ascii="Arial" w:hAnsi="Arial" w:cs="Arial"/>
        </w:rPr>
        <w:t xml:space="preserve"> adding a layer of complexity to the </w:t>
      </w:r>
      <w:r w:rsidRPr="002C06DA" w:rsidR="00A70B5A">
        <w:rPr>
          <w:rFonts w:ascii="Arial" w:hAnsi="Arial" w:cs="Arial"/>
        </w:rPr>
        <w:t xml:space="preserve">TDMS data </w:t>
      </w:r>
      <w:r w:rsidRPr="002C06DA">
        <w:rPr>
          <w:rFonts w:ascii="Arial" w:hAnsi="Arial" w:cs="Arial"/>
        </w:rPr>
        <w:t>analysis.</w:t>
      </w:r>
      <w:r w:rsidRPr="002C06DA" w:rsidR="00A96EC4">
        <w:rPr>
          <w:rFonts w:ascii="Arial" w:hAnsi="Arial" w:cs="Arial"/>
        </w:rPr>
        <w:t xml:space="preserve"> </w:t>
      </w:r>
    </w:p>
    <w:p w:rsidRPr="002C06DA" w:rsidR="001A19A0" w:rsidP="001A19A0" w:rsidRDefault="00022EE9" w14:paraId="689C73AC" w14:textId="510956BC">
      <w:pPr>
        <w:spacing w:after="0" w:line="360" w:lineRule="auto"/>
        <w:ind w:firstLine="360"/>
        <w:jc w:val="both"/>
        <w:rPr>
          <w:rFonts w:ascii="Arial" w:hAnsi="Arial" w:cs="Arial"/>
        </w:rPr>
      </w:pPr>
      <w:r>
        <w:rPr>
          <w:rFonts w:ascii="Arial" w:hAnsi="Arial" w:cs="Arial"/>
        </w:rPr>
        <w:t>M</w:t>
      </w:r>
      <w:r w:rsidRPr="002C06DA" w:rsidR="006C09F0">
        <w:rPr>
          <w:rFonts w:ascii="Arial" w:hAnsi="Arial" w:cs="Arial"/>
        </w:rPr>
        <w:t xml:space="preserve">any methods have been proposed </w:t>
      </w:r>
      <w:r>
        <w:rPr>
          <w:rFonts w:ascii="Arial" w:hAnsi="Arial" w:cs="Arial"/>
        </w:rPr>
        <w:t xml:space="preserve">for multiplexed DIA mass spectral identification </w:t>
      </w:r>
      <w:r w:rsidR="00C4368A">
        <w:rPr>
          <w:rFonts w:ascii="Arial" w:hAnsi="Arial" w:cs="Arial"/>
        </w:rPr>
        <w:t xml:space="preserve">in </w:t>
      </w:r>
      <w:r w:rsidR="00247C9E">
        <w:rPr>
          <w:rFonts w:ascii="Arial" w:hAnsi="Arial" w:cs="Arial"/>
        </w:rPr>
        <w:t xml:space="preserve">bottom-up </w:t>
      </w:r>
      <w:r w:rsidR="00C4368A">
        <w:rPr>
          <w:rFonts w:ascii="Arial" w:hAnsi="Arial" w:cs="Arial"/>
        </w:rPr>
        <w:t>proteomics</w:t>
      </w:r>
      <w:r w:rsidR="0006672E">
        <w:rPr>
          <w:rFonts w:ascii="Arial" w:hAnsi="Arial" w:cs="Arial"/>
        </w:rPr>
        <w:t xml:space="preserve"> </w:t>
      </w:r>
      <w:r w:rsidR="0006672E">
        <w:rPr>
          <w:rFonts w:ascii="Arial" w:hAnsi="Arial" w:cs="Arial"/>
        </w:rPr>
        <w:fldChar w:fldCharType="begin">
          <w:fldData xml:space="preserve">PEVuZE5vdGU+PENpdGU+PEF1dGhvcj5Uc291PC9BdXRob3I+PFllYXI+MjAxNTwvWWVhcj48UmVj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</w:fldData>
        </w:fldChar>
      </w:r>
      <w:r w:rsidR="00683351">
        <w:rPr>
          <w:rFonts w:ascii="Arial" w:hAnsi="Arial" w:cs="Arial"/>
        </w:rPr>
        <w:instrText xml:space="preserve"> ADDIN EN.CITE </w:instrText>
      </w:r>
      <w:r w:rsidR="00683351">
        <w:rPr>
          <w:rFonts w:ascii="Arial" w:hAnsi="Arial" w:cs="Arial"/>
        </w:rPr>
        <w:fldChar w:fldCharType="begin">
          <w:fldData xml:space="preserve">PEVuZE5vdGU+PENpdGU+PEF1dGhvcj5Uc291PC9BdXRob3I+PFllYXI+MjAxNTwvWWVhcj48UmVj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</w:fldData>
        </w:fldChar>
      </w:r>
      <w:r w:rsidR="00683351">
        <w:rPr>
          <w:rFonts w:ascii="Arial" w:hAnsi="Arial" w:cs="Arial"/>
        </w:rPr>
        <w:instrText xml:space="preserve"> ADDIN EN.CITE.DATA </w:instrText>
      </w:r>
      <w:r w:rsidR="00683351">
        <w:rPr>
          <w:rFonts w:ascii="Arial" w:hAnsi="Arial" w:cs="Arial"/>
        </w:rPr>
      </w:r>
      <w:r w:rsidR="00683351">
        <w:rPr>
          <w:rFonts w:ascii="Arial" w:hAnsi="Arial" w:cs="Arial"/>
        </w:rPr>
        <w:fldChar w:fldCharType="end"/>
      </w:r>
      <w:r w:rsidR="0006672E">
        <w:rPr>
          <w:rFonts w:ascii="Arial" w:hAnsi="Arial" w:cs="Arial"/>
        </w:rPr>
      </w:r>
      <w:r w:rsidR="0006672E">
        <w:rPr>
          <w:rFonts w:ascii="Arial" w:hAnsi="Arial" w:cs="Arial"/>
        </w:rPr>
        <w:fldChar w:fldCharType="separate"/>
      </w:r>
      <w:r w:rsidR="00683351">
        <w:rPr>
          <w:rFonts w:ascii="Arial" w:hAnsi="Arial" w:cs="Arial"/>
          <w:noProof/>
        </w:rPr>
        <w:t>[5-8]</w:t>
      </w:r>
      <w:r w:rsidR="0006672E">
        <w:rPr>
          <w:rFonts w:ascii="Arial" w:hAnsi="Arial" w:cs="Arial"/>
        </w:rPr>
        <w:fldChar w:fldCharType="end"/>
      </w:r>
      <w:r w:rsidR="00C4368A">
        <w:rPr>
          <w:rFonts w:ascii="Arial" w:hAnsi="Arial" w:cs="Arial"/>
        </w:rPr>
        <w:t xml:space="preserve">. </w:t>
      </w:r>
      <w:r w:rsidR="001A19A0">
        <w:rPr>
          <w:rFonts w:ascii="Arial" w:hAnsi="Arial" w:cs="Arial"/>
        </w:rPr>
        <w:t>When spectral libraries</w:t>
      </w:r>
      <w:r w:rsidR="001B69B3">
        <w:rPr>
          <w:rFonts w:ascii="Arial" w:hAnsi="Arial" w:cs="Arial"/>
        </w:rPr>
        <w:t xml:space="preserve"> are available, </w:t>
      </w:r>
      <w:r w:rsidR="00247C9E">
        <w:rPr>
          <w:rFonts w:ascii="Arial" w:hAnsi="Arial" w:cs="Arial"/>
        </w:rPr>
        <w:t xml:space="preserve">library spectra are matched to </w:t>
      </w:r>
      <w:r w:rsidR="001B69B3">
        <w:rPr>
          <w:rFonts w:ascii="Arial" w:hAnsi="Arial" w:cs="Arial"/>
        </w:rPr>
        <w:t>bottom-up multiplexed mass spectra</w:t>
      </w:r>
      <w:r w:rsidR="00247C9E">
        <w:rPr>
          <w:rFonts w:ascii="Arial" w:hAnsi="Arial" w:cs="Arial"/>
        </w:rPr>
        <w:t xml:space="preserve"> for peptide identification</w:t>
      </w:r>
      <w:r w:rsidR="00683351">
        <w:rPr>
          <w:rFonts w:ascii="Arial" w:hAnsi="Arial" w:cs="Arial"/>
        </w:rPr>
        <w:t xml:space="preserve"> </w:t>
      </w:r>
      <w:r w:rsidR="00B013D9">
        <w:rPr>
          <w:rFonts w:ascii="Arial" w:hAnsi="Arial" w:cs="Arial"/>
        </w:rPr>
        <w:fldChar w:fldCharType="begin">
          <w:fldData xml:space="preserve">PEVuZE5vdGU+PENpdGU+PEF1dGhvcj5EZW1pY2hldjwvQXV0aG9yPjxZZWFyPjIwMjA8L1llYXI+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</w:fldData>
        </w:fldChar>
      </w:r>
      <w:r w:rsidR="00683351">
        <w:rPr>
          <w:rFonts w:ascii="Arial" w:hAnsi="Arial" w:cs="Arial"/>
        </w:rPr>
        <w:instrText xml:space="preserve"> ADDIN EN.CITE </w:instrText>
      </w:r>
      <w:r w:rsidR="00683351">
        <w:rPr>
          <w:rFonts w:ascii="Arial" w:hAnsi="Arial" w:cs="Arial"/>
        </w:rPr>
        <w:fldChar w:fldCharType="begin">
          <w:fldData xml:space="preserve">PEVuZE5vdGU+PENpdGU+PEF1dGhvcj5EZW1pY2hldjwvQXV0aG9yPjxZZWFyPjIwMjA8L1llYXI+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</w:fldData>
        </w:fldChar>
      </w:r>
      <w:r w:rsidR="00683351">
        <w:rPr>
          <w:rFonts w:ascii="Arial" w:hAnsi="Arial" w:cs="Arial"/>
        </w:rPr>
        <w:instrText xml:space="preserve"> ADDIN EN.CITE.DATA </w:instrText>
      </w:r>
      <w:r w:rsidR="00683351">
        <w:rPr>
          <w:rFonts w:ascii="Arial" w:hAnsi="Arial" w:cs="Arial"/>
        </w:rPr>
      </w:r>
      <w:r w:rsidR="00683351">
        <w:rPr>
          <w:rFonts w:ascii="Arial" w:hAnsi="Arial" w:cs="Arial"/>
        </w:rPr>
        <w:fldChar w:fldCharType="end"/>
      </w:r>
      <w:r w:rsidR="00B013D9">
        <w:rPr>
          <w:rFonts w:ascii="Arial" w:hAnsi="Arial" w:cs="Arial"/>
        </w:rPr>
      </w:r>
      <w:r w:rsidR="00B013D9">
        <w:rPr>
          <w:rFonts w:ascii="Arial" w:hAnsi="Arial" w:cs="Arial"/>
        </w:rPr>
        <w:fldChar w:fldCharType="separate"/>
      </w:r>
      <w:r w:rsidR="00683351">
        <w:rPr>
          <w:rFonts w:ascii="Arial" w:hAnsi="Arial" w:cs="Arial"/>
          <w:noProof/>
        </w:rPr>
        <w:t>[6, 9]</w:t>
      </w:r>
      <w:r w:rsidR="00B013D9">
        <w:rPr>
          <w:rFonts w:ascii="Arial" w:hAnsi="Arial" w:cs="Arial"/>
        </w:rPr>
        <w:fldChar w:fldCharType="end"/>
      </w:r>
      <w:r w:rsidR="00247C9E">
        <w:rPr>
          <w:rFonts w:ascii="Arial" w:hAnsi="Arial" w:cs="Arial"/>
        </w:rPr>
        <w:t>.</w:t>
      </w:r>
      <w:r w:rsidR="00440389">
        <w:rPr>
          <w:rFonts w:ascii="Arial" w:hAnsi="Arial" w:cs="Arial"/>
        </w:rPr>
        <w:t xml:space="preserve"> </w:t>
      </w:r>
      <w:r w:rsidR="00C157E0">
        <w:rPr>
          <w:rFonts w:ascii="Arial" w:hAnsi="Arial" w:cs="Arial"/>
        </w:rPr>
        <w:t xml:space="preserve">Otherwise, </w:t>
      </w:r>
      <w:r w:rsidR="00A97A5C">
        <w:rPr>
          <w:rFonts w:ascii="Arial" w:hAnsi="Arial" w:cs="Arial"/>
        </w:rPr>
        <w:t xml:space="preserve">multiplexed </w:t>
      </w:r>
      <w:r w:rsidR="002F160E">
        <w:rPr>
          <w:rFonts w:ascii="Arial" w:hAnsi="Arial" w:cs="Arial"/>
        </w:rPr>
        <w:t>mass spectra are demultiplexed using the</w:t>
      </w:r>
      <w:r w:rsidR="00910CA3">
        <w:rPr>
          <w:rFonts w:ascii="Arial" w:hAnsi="Arial" w:cs="Arial"/>
        </w:rPr>
        <w:t xml:space="preserve"> similarity of the</w:t>
      </w:r>
      <w:r w:rsidR="002F160E">
        <w:rPr>
          <w:rFonts w:ascii="Arial" w:hAnsi="Arial" w:cs="Arial"/>
        </w:rPr>
        <w:t xml:space="preserve"> retention time profile</w:t>
      </w:r>
      <w:r w:rsidR="00B9157E">
        <w:rPr>
          <w:rFonts w:ascii="Arial" w:hAnsi="Arial" w:cs="Arial"/>
        </w:rPr>
        <w:t>s</w:t>
      </w:r>
      <w:r w:rsidR="002F160E">
        <w:rPr>
          <w:rFonts w:ascii="Arial" w:hAnsi="Arial" w:cs="Arial"/>
        </w:rPr>
        <w:t xml:space="preserve"> of </w:t>
      </w:r>
      <w:r w:rsidR="00910CA3">
        <w:rPr>
          <w:rFonts w:ascii="Arial" w:hAnsi="Arial" w:cs="Arial"/>
        </w:rPr>
        <w:t>precursor and fragment ions</w:t>
      </w:r>
      <w:r w:rsidR="00EC75AC">
        <w:rPr>
          <w:rFonts w:ascii="Arial" w:hAnsi="Arial" w:cs="Arial"/>
        </w:rPr>
        <w:t xml:space="preserve"> </w:t>
      </w:r>
      <w:r w:rsidR="00EC75AC">
        <w:rPr>
          <w:rFonts w:ascii="Arial" w:hAnsi="Arial" w:cs="Arial"/>
        </w:rPr>
        <w:fldChar w:fldCharType="begin"/>
      </w:r>
      <w:r w:rsidR="00683351">
        <w:rPr>
          <w:rFonts w:ascii="Arial" w:hAnsi="Arial" w:cs="Arial"/>
        </w:rPr>
        <w:instrText xml:space="preserve"> ADDIN EN.CITE &lt;EndNote&gt;&lt;Cite&gt;&lt;Author&gt;Tsou&lt;/Author&gt;&lt;Year&gt;2015&lt;/Year&gt;&lt;RecNum&gt;3&lt;/RecNum&gt;&lt;DisplayText&gt;[5]&lt;/DisplayText&gt;&lt;record&gt;&lt;rec-number&gt;3&lt;/rec-number&gt;&lt;foreign-keys&gt;&lt;key app="EN" db-id="wzw9fw2d65dtv5erzf2x929m90epr2e02ww2" timestamp="1733005984"&gt;3&lt;/key&gt;&lt;/foreign-keys&gt;&lt;ref-type name="Journal Article"&gt;17&lt;/ref-type&gt;&lt;contributors&gt;&lt;authors&gt;&lt;author&gt;Tsou, Chih-Chiang&lt;/author&gt;&lt;author&gt;Avtonomov, Dmitry&lt;/author&gt;&lt;author&gt;Larsen, Brett&lt;/author&gt;&lt;author&gt;Tucholska, Monika&lt;/author&gt;&lt;author&gt;Choi, Hyungwon&lt;/author&gt;&lt;author&gt;Gingras, Anne-Claude&lt;/author&gt;&lt;author&gt;Nesvizhskii, Alexey I.&lt;/author&gt;&lt;/authors&gt;&lt;/contributors&gt;&lt;titles&gt;&lt;title&gt;DIA-Umpire: comprehensive computational framework for data-independent acquisition proteomics&lt;/title&gt;&lt;secondary-title&gt;Nature Methods&lt;/secondary-title&gt;&lt;/titles&gt;&lt;pages&gt;258-264&lt;/pages&gt;&lt;volume&gt;12&lt;/volume&gt;&lt;number&gt;3&lt;/number&gt;&lt;dates&gt;&lt;year&gt;2015&lt;/year&gt;&lt;/dates&gt;&lt;urls&gt;&lt;/urls&gt;&lt;electronic-resource-num&gt;10.1038/nmeth.3255&lt;/electronic-resource-num&gt;&lt;/record&gt;&lt;/Cite&gt;&lt;/EndNote&gt;</w:instrText>
      </w:r>
      <w:r w:rsidR="00EC75AC">
        <w:rPr>
          <w:rFonts w:ascii="Arial" w:hAnsi="Arial" w:cs="Arial"/>
        </w:rPr>
        <w:fldChar w:fldCharType="separate"/>
      </w:r>
      <w:r w:rsidR="00683351">
        <w:rPr>
          <w:rFonts w:ascii="Arial" w:hAnsi="Arial" w:cs="Arial"/>
          <w:noProof/>
        </w:rPr>
        <w:t>[5]</w:t>
      </w:r>
      <w:r w:rsidR="00EC75AC">
        <w:rPr>
          <w:rFonts w:ascii="Arial" w:hAnsi="Arial" w:cs="Arial"/>
        </w:rPr>
        <w:fldChar w:fldCharType="end"/>
      </w:r>
      <w:r w:rsidRPr="002C06DA" w:rsidR="001A19A0">
        <w:rPr>
          <w:rFonts w:ascii="Arial" w:hAnsi="Arial" w:cs="Arial"/>
        </w:rPr>
        <w:t xml:space="preserve">, and </w:t>
      </w:r>
      <w:r w:rsidR="0039442C">
        <w:rPr>
          <w:rFonts w:ascii="Arial" w:hAnsi="Arial" w:cs="Arial"/>
        </w:rPr>
        <w:t xml:space="preserve">the </w:t>
      </w:r>
      <w:r w:rsidR="002C1071">
        <w:rPr>
          <w:rFonts w:ascii="Arial" w:hAnsi="Arial" w:cs="Arial"/>
        </w:rPr>
        <w:t xml:space="preserve">demultiplexed spectra are searched against a protein database for peptide identification. </w:t>
      </w:r>
    </w:p>
    <w:p w:rsidR="00785C31" w:rsidP="001A19A0" w:rsidRDefault="00FC22B5" w14:paraId="0ACDF5C7" w14:textId="02AB9E63">
      <w:pPr>
        <w:shd w:val="clear" w:color="auto" w:fill="FFFFFF" w:themeFill="background1"/>
        <w:spacing w:after="0" w:line="360" w:lineRule="auto"/>
        <w:ind w:firstLine="360"/>
        <w:jc w:val="both"/>
        <w:rPr>
          <w:rFonts w:ascii="Arial" w:hAnsi="Arial" w:eastAsia="Arial" w:cs="Arial"/>
        </w:rPr>
      </w:pPr>
      <w:r>
        <w:rPr>
          <w:rFonts w:ascii="Arial" w:hAnsi="Arial" w:eastAsia="Arial" w:cs="Arial"/>
        </w:rPr>
        <w:t>Both d</w:t>
      </w:r>
      <w:r w:rsidR="00947B27">
        <w:rPr>
          <w:rFonts w:ascii="Arial" w:hAnsi="Arial" w:eastAsia="Arial" w:cs="Arial"/>
        </w:rPr>
        <w:t>atabase search</w:t>
      </w:r>
      <w:r>
        <w:rPr>
          <w:rFonts w:ascii="Arial" w:hAnsi="Arial" w:eastAsia="Arial" w:cs="Arial"/>
        </w:rPr>
        <w:t xml:space="preserve"> and spectral library search</w:t>
      </w:r>
      <w:r w:rsidR="006A2C5B">
        <w:rPr>
          <w:rFonts w:ascii="Arial" w:hAnsi="Arial" w:eastAsia="Arial" w:cs="Arial"/>
        </w:rPr>
        <w:t xml:space="preserve"> </w:t>
      </w:r>
      <w:r>
        <w:rPr>
          <w:rFonts w:ascii="Arial" w:hAnsi="Arial" w:eastAsia="Arial" w:cs="Arial"/>
        </w:rPr>
        <w:t xml:space="preserve">have been used </w:t>
      </w:r>
      <w:r w:rsidR="00947B27">
        <w:rPr>
          <w:rFonts w:ascii="Arial" w:hAnsi="Arial" w:eastAsia="Arial" w:cs="Arial"/>
        </w:rPr>
        <w:t xml:space="preserve">for </w:t>
      </w:r>
      <w:r w:rsidRPr="00A8D87F" w:rsidR="007C14EA">
        <w:rPr>
          <w:rFonts w:ascii="Arial" w:hAnsi="Arial" w:eastAsia="Arial" w:cs="Arial"/>
        </w:rPr>
        <w:t>identifying</w:t>
      </w:r>
      <w:r w:rsidR="007C14EA">
        <w:rPr>
          <w:rFonts w:ascii="Arial" w:hAnsi="Arial" w:eastAsia="Arial" w:cs="Arial"/>
        </w:rPr>
        <w:t xml:space="preserve"> </w:t>
      </w:r>
      <w:r w:rsidR="00947B27">
        <w:rPr>
          <w:rFonts w:ascii="Arial" w:hAnsi="Arial" w:eastAsia="Arial" w:cs="Arial"/>
        </w:rPr>
        <w:t>multiplexed DDA mass spectra in bottom-up proteomics</w:t>
      </w:r>
      <w:r>
        <w:rPr>
          <w:rFonts w:ascii="Arial" w:hAnsi="Arial" w:eastAsia="Arial" w:cs="Arial"/>
        </w:rPr>
        <w:t xml:space="preserve"> </w:t>
      </w:r>
      <w:ins w:author="Liu, Xiaowen (Kevin)" w:date="2024-12-01T10:43:00Z" w16du:dateUtc="2024-12-01T16:43:00Z" w:id="1">
        <w:r w:rsidRPr="00A8D87F">
          <w:rPr>
            <w:rFonts w:ascii="Arial" w:hAnsi="Arial" w:eastAsia="Arial" w:cs="Arial"/>
          </w:rPr>
          <w:fldChar w:fldCharType="begin">
            <w:fldData xml:space="preserve">PEVuZE5vdGU+PENpdGU+PEF1dGhvcj5XYW5nPC9BdXRob3I+PFllYXI+MjAxNDwvWWVhcj48UmVj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</w:fldData>
          </w:fldChar>
        </w:r>
      </w:ins>
      <w:r w:rsidR="00683351">
        <w:rPr>
          <w:rFonts w:ascii="Arial" w:hAnsi="Arial" w:eastAsia="Arial" w:cs="Arial"/>
        </w:rPr>
        <w:instrText xml:space="preserve"> ADDIN EN.CITE </w:instrText>
      </w:r>
      <w:r w:rsidR="00683351">
        <w:rPr>
          <w:rFonts w:ascii="Arial" w:hAnsi="Arial" w:eastAsia="Arial" w:cs="Arial"/>
        </w:rPr>
        <w:fldChar w:fldCharType="begin">
          <w:fldData xml:space="preserve">PEVuZE5vdGU+PENpdGU+PEF1dGhvcj5XYW5nPC9BdXRob3I+PFllYXI+MjAxNDwvWWVhcj48UmVj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</w:fldData>
        </w:fldChar>
      </w:r>
      <w:r w:rsidR="00683351">
        <w:rPr>
          <w:rFonts w:ascii="Arial" w:hAnsi="Arial" w:eastAsia="Arial" w:cs="Arial"/>
        </w:rPr>
        <w:instrText xml:space="preserve"> ADDIN EN.CITE.DATA </w:instrText>
      </w:r>
      <w:r w:rsidR="00683351">
        <w:rPr>
          <w:rFonts w:ascii="Arial" w:hAnsi="Arial" w:eastAsia="Arial" w:cs="Arial"/>
        </w:rPr>
      </w:r>
      <w:r w:rsidR="00683351">
        <w:rPr>
          <w:rFonts w:ascii="Arial" w:hAnsi="Arial" w:eastAsia="Arial" w:cs="Arial"/>
        </w:rPr>
        <w:fldChar w:fldCharType="end"/>
      </w:r>
      <w:ins w:author="Liu, Xiaowen (Kevin)" w:date="2024-12-01T10:43:00Z" w16du:dateUtc="2024-12-01T16:43:00Z" w:id="2">
        <w:r w:rsidRPr="00A8D87F">
          <w:rPr>
            <w:rFonts w:ascii="Arial" w:hAnsi="Arial" w:eastAsia="Arial" w:cs="Arial"/>
          </w:rPr>
          <w:fldChar w:fldCharType="separate"/>
        </w:r>
      </w:ins>
      <w:r w:rsidR="00683351">
        <w:rPr>
          <w:rFonts w:ascii="Arial" w:hAnsi="Arial" w:eastAsia="Arial" w:cs="Arial"/>
          <w:noProof/>
        </w:rPr>
        <w:t>[7, 8, 10]</w:t>
      </w:r>
      <w:ins w:author="Liu, Xiaowen (Kevin)" w:date="2024-12-01T10:43:00Z" w16du:dateUtc="2024-12-01T16:43:00Z" w:id="3">
        <w:r w:rsidRPr="00A8D87F">
          <w:rPr>
            <w:rFonts w:ascii="Arial" w:hAnsi="Arial" w:eastAsia="Arial" w:cs="Arial"/>
          </w:rPr>
          <w:fldChar w:fldCharType="end"/>
        </w:r>
      </w:ins>
      <w:r w:rsidR="006A2C5B">
        <w:rPr>
          <w:rFonts w:ascii="Arial" w:hAnsi="Arial" w:eastAsia="Arial" w:cs="Arial"/>
        </w:rPr>
        <w:t xml:space="preserve">. A main difference between </w:t>
      </w:r>
      <w:r w:rsidR="00BA7291">
        <w:rPr>
          <w:rFonts w:ascii="Arial" w:hAnsi="Arial" w:eastAsia="Arial" w:cs="Arial"/>
        </w:rPr>
        <w:t xml:space="preserve">DIA and DDA multiplexed </w:t>
      </w:r>
      <w:r w:rsidR="00296FF3">
        <w:rPr>
          <w:rFonts w:ascii="Arial" w:hAnsi="Arial" w:eastAsia="Arial" w:cs="Arial"/>
        </w:rPr>
        <w:t xml:space="preserve">mass spectra is that the demultiplexing method for DIA-MS does not work for DDA-MS because </w:t>
      </w:r>
      <w:r w:rsidR="006A427F">
        <w:rPr>
          <w:rFonts w:ascii="Arial" w:hAnsi="Arial" w:eastAsia="Arial" w:cs="Arial"/>
        </w:rPr>
        <w:t xml:space="preserve">fragment ion </w:t>
      </w:r>
      <w:r w:rsidR="004E4A9B">
        <w:rPr>
          <w:rFonts w:ascii="Arial" w:hAnsi="Arial" w:eastAsia="Arial" w:cs="Arial"/>
        </w:rPr>
        <w:t>retention time profiles are not available</w:t>
      </w:r>
      <w:r w:rsidR="006A427F">
        <w:rPr>
          <w:rFonts w:ascii="Arial" w:hAnsi="Arial" w:eastAsia="Arial" w:cs="Arial"/>
        </w:rPr>
        <w:t xml:space="preserve"> for </w:t>
      </w:r>
      <w:r w:rsidR="001110EF">
        <w:rPr>
          <w:rFonts w:ascii="Arial" w:hAnsi="Arial" w:eastAsia="Arial" w:cs="Arial"/>
        </w:rPr>
        <w:t xml:space="preserve">most multiplexed DDA spectra. </w:t>
      </w:r>
    </w:p>
    <w:p w:rsidR="00E36024" w:rsidP="005A5DE6" w:rsidRDefault="002A6B1E" w14:paraId="6B2932CA" w14:textId="0C9BEDFB">
      <w:pPr>
        <w:spacing w:after="0" w:line="360" w:lineRule="auto"/>
        <w:ind w:firstLine="360"/>
        <w:jc w:val="both"/>
        <w:rPr>
          <w:rFonts w:ascii="Arial" w:hAnsi="Arial" w:eastAsia="Arial" w:cs="Arial"/>
        </w:rPr>
      </w:pPr>
      <w:r w:rsidR="002A6B1E">
        <w:rPr>
          <w:rFonts w:ascii="Arial" w:hAnsi="Arial" w:eastAsia="Arial" w:cs="Arial"/>
        </w:rPr>
        <w:t>S</w:t>
      </w:r>
      <w:r w:rsidR="000C36B4">
        <w:rPr>
          <w:rFonts w:ascii="Arial" w:hAnsi="Arial" w:eastAsia="Arial" w:cs="Arial"/>
        </w:rPr>
        <w:t xml:space="preserve">everal top-down DIA MS studies were reported recently </w:t>
      </w:r>
      <w:r w:rsidR="000C36B4">
        <w:rPr>
          <w:rFonts w:ascii="Arial" w:hAnsi="Arial" w:eastAsia="Arial" w:cs="Arial"/>
        </w:rPr>
        <w:fldChar w:fldCharType="begin">
          <w:fldData xml:space="preserve">PEVuZE5vdGU+PENpdGU+PEF1dGhvcj5CYXNoYXJhdDwvQXV0aG9yPjxZZWFyPjIwMjQ8L1llYXI+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</w:fldData>
        </w:fldChar>
      </w:r>
      <w:r w:rsidR="00E61F27">
        <w:rPr>
          <w:rFonts w:ascii="Arial" w:hAnsi="Arial" w:eastAsia="Arial" w:cs="Arial"/>
        </w:rPr>
        <w:instrText xml:space="preserve"> ADDIN EN.CITE </w:instrText>
      </w:r>
      <w:r w:rsidR="00E61F27">
        <w:rPr>
          <w:rFonts w:ascii="Arial" w:hAnsi="Arial" w:eastAsia="Arial" w:cs="Arial"/>
        </w:rPr>
        <w:fldChar w:fldCharType="begin">
          <w:fldData xml:space="preserve">PEVuZE5vdGU+PENpdGU+PEF1dGhvcj5CYXNoYXJhdDwvQXV0aG9yPjxZZWFyPjIwMjQ8L1llYXI+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</w:fldData>
        </w:fldChar>
      </w:r>
      <w:r w:rsidR="00E61F27">
        <w:rPr>
          <w:rFonts w:ascii="Arial" w:hAnsi="Arial" w:eastAsia="Arial" w:cs="Arial"/>
        </w:rPr>
        <w:instrText xml:space="preserve"> ADDIN EN.CITE.DATA </w:instrText>
      </w:r>
      <w:r w:rsidR="00E61F27">
        <w:rPr>
          <w:rFonts w:ascii="Arial" w:hAnsi="Arial" w:eastAsia="Arial" w:cs="Arial"/>
        </w:rPr>
      </w:r>
      <w:r w:rsidR="00E61F27">
        <w:rPr>
          <w:rFonts w:ascii="Arial" w:hAnsi="Arial" w:eastAsia="Arial" w:cs="Arial"/>
        </w:rPr>
        <w:fldChar w:fldCharType="end"/>
      </w:r>
      <w:r w:rsidR="000C36B4">
        <w:rPr>
          <w:rFonts w:ascii="Arial" w:hAnsi="Arial" w:eastAsia="Arial" w:cs="Arial"/>
        </w:rPr>
      </w:r>
      <w:r w:rsidR="000C36B4">
        <w:rPr>
          <w:rFonts w:ascii="Arial" w:hAnsi="Arial" w:eastAsia="Arial" w:cs="Arial"/>
        </w:rPr>
        <w:fldChar w:fldCharType="separate"/>
      </w:r>
      <w:r w:rsidR="00E61F27">
        <w:rPr>
          <w:rFonts w:ascii="Arial" w:hAnsi="Arial" w:eastAsia="Arial" w:cs="Arial"/>
          <w:noProof/>
        </w:rPr>
        <w:t>[4, 11]</w:t>
      </w:r>
      <w:r w:rsidR="000C36B4">
        <w:rPr>
          <w:rFonts w:ascii="Arial" w:hAnsi="Arial" w:eastAsia="Arial" w:cs="Arial"/>
        </w:rPr>
        <w:fldChar w:fldCharType="end"/>
      </w:r>
      <w:r w:rsidR="000C36B4">
        <w:rPr>
          <w:rFonts w:ascii="Arial" w:hAnsi="Arial" w:eastAsia="Arial" w:cs="Arial"/>
        </w:rPr>
        <w:t xml:space="preserve"> and</w:t>
      </w:r>
      <w:r w:rsidR="000A6B6A">
        <w:rPr>
          <w:rFonts w:ascii="Arial" w:hAnsi="Arial" w:eastAsia="Arial" w:cs="Arial"/>
        </w:rPr>
        <w:t xml:space="preserve"> the demultiplexed </w:t>
      </w:r>
      <w:r w:rsidR="000A6B6A">
        <w:rPr>
          <w:rFonts w:ascii="Arial" w:hAnsi="Arial" w:cs="Arial"/>
        </w:rPr>
        <w:t xml:space="preserve">demultiplexing method has been extended to analyze top-down multiplexed DIA-MS data </w:t>
      </w:r>
      <w:ins w:author="Liu, Xiaowen (Kevin)" w:date="2024-12-09T11:57:00Z" w16du:dateUtc="2024-12-09T17:57:00Z" w:id="103677867">
        <w:r w:rsidRPr="1E3E1162">
          <w:rPr>
            <w:rFonts w:ascii="Arial" w:hAnsi="Arial" w:cs="Arial"/>
          </w:rPr>
          <w:fldChar w:fldCharType="begin"/>
        </w:r>
        <w:r w:rsidRPr="1E3E1162">
          <w:rPr>
            <w:rFonts w:ascii="Arial" w:hAnsi="Arial" w:cs="Arial"/>
          </w:rPr>
          <w:instrText xml:space="preserve"> ADDIN EN.CITE &lt;EndNote&gt;&lt;Cite&gt;&lt;Author&gt;Basharat&lt;/Author&gt;&lt;Year&gt;2024&lt;/Year&gt;&lt;RecNum&gt;1592&lt;/RecNum&gt;&lt;DisplayText&gt;[4]&lt;/DisplayText&gt;&lt;record&gt;&lt;rec-number&gt;1592&lt;/rec-number&gt;&lt;foreign-keys&gt;&lt;key app="EN" db-id="pw2r59xpx0zsfmed0t4px0rpxdsrd5srtdtd" timestamp="1733760034"&gt;1592&lt;/key&gt;&lt;/foreign-keys&gt;&lt;ref-type name="Journal Article"&gt;17&lt;/ref-type&gt;&lt;contributors&gt;&lt;authors&gt;&lt;author&gt;Basharat, Abdul Rehman&lt;/author&gt;&lt;author&gt;Xiong, Xingzhao&lt;/author&gt;&lt;author&gt;Xu, Tian&lt;/author&gt;&lt;author&gt;Zang, Yong&lt;/author&gt;&lt;author&gt;Sun, Liangliang&lt;/author&gt;&lt;author&gt;Liu, Xiaowen&lt;/author&gt;&lt;/authors&gt;&lt;/contributors&gt;&lt;titles&gt;&lt;title&gt;TopDIA: A Software Tool for Top-Down Data-Independent Acquisition Proteomics&lt;/title&gt;&lt;secondary-title&gt;Journal of Proteome Research&lt;/secondary-title&gt;&lt;/titles&gt;&lt;periodical&gt;&lt;full-title&gt;J Proteome Res&lt;/full-title&gt;&lt;abbr-1&gt;Journal of proteome research&lt;/abbr-1&gt;&lt;/periodical&gt;&lt;dates&gt;&lt;year&gt;2024&lt;/year&gt;&lt;pub-dates&gt;&lt;date&gt;2024/12/06&lt;/date&gt;&lt;/pub-dates&gt;&lt;/dates&gt;&lt;publisher&gt;American Chemical Society&lt;/publisher&gt;&lt;isbn&gt;1535-3893&lt;/isbn&gt;&lt;urls&gt;&lt;related-urls&gt;&lt;url&gt;https://doi.org/10.1021/acs.jproteome.4c00293&lt;/url&gt;&lt;/related-urls&gt;&lt;/urls&gt;&lt;electronic-resource-num&gt;10.1021/acs.jproteome.4c00293&lt;/electronic-resource-num&gt;&lt;/record&gt;&lt;/Cite&gt;&lt;/EndNote&gt;</w:instrText>
        </w:r>
        <w:r w:rsidRPr="1E3E1162">
          <w:rPr>
            <w:rFonts w:ascii="Arial" w:hAnsi="Arial" w:cs="Arial"/>
          </w:rPr>
          <w:fldChar w:fldCharType="separate"/>
        </w:r>
      </w:ins>
      <w:r w:rsidR="000A6B6A">
        <w:rPr>
          <w:rFonts w:ascii="Arial" w:hAnsi="Arial" w:cs="Arial"/>
          <w:noProof/>
        </w:rPr>
        <w:t>[4]</w:t>
      </w:r>
      <w:ins w:author="Liu, Xiaowen (Kevin)" w:date="2024-12-09T11:57:00Z" w16du:dateUtc="2024-12-09T17:57:00Z" w:id="1299131639">
        <w:r w:rsidRPr="1E3E1162">
          <w:rPr>
            <w:rFonts w:ascii="Arial" w:hAnsi="Arial" w:cs="Arial"/>
          </w:rPr>
          <w:fldChar w:fldCharType="end"/>
        </w:r>
      </w:ins>
      <w:r w:rsidR="001A7D82">
        <w:rPr>
          <w:rFonts w:ascii="Arial" w:hAnsi="Arial" w:cs="Arial"/>
        </w:rPr>
        <w:t xml:space="preserve">. But because of the limitations in </w:t>
      </w:r>
      <w:r w:rsidR="00E876E2">
        <w:rPr>
          <w:rFonts w:ascii="Arial" w:hAnsi="Arial" w:cs="Arial"/>
        </w:rPr>
        <w:t xml:space="preserve">top-down DIA MS </w:t>
      </w:r>
      <w:r w:rsidR="001A7D82">
        <w:rPr>
          <w:rFonts w:ascii="Arial" w:hAnsi="Arial" w:cs="Arial"/>
        </w:rPr>
        <w:t xml:space="preserve">data analysis, </w:t>
      </w:r>
      <w:r w:rsidRPr="00A8D87F" w:rsidR="00450320">
        <w:rPr>
          <w:rFonts w:ascii="Arial" w:hAnsi="Arial" w:cs="Arial"/>
        </w:rPr>
        <w:t xml:space="preserve">DDA MS is still the </w:t>
      </w:r>
      <w:r w:rsidRPr="00A8D87F" w:rsidR="41D7950A">
        <w:rPr>
          <w:rFonts w:ascii="Arial" w:hAnsi="Arial" w:cs="Arial"/>
        </w:rPr>
        <w:t>dominant</w:t>
      </w:r>
      <w:r w:rsidRPr="00A8D87F" w:rsidR="00450320">
        <w:rPr>
          <w:rFonts w:ascii="Arial" w:hAnsi="Arial" w:cs="Arial"/>
        </w:rPr>
        <w:t xml:space="preserve"> </w:t>
      </w:r>
      <w:r w:rsidRPr="00A8D87F" w:rsidR="7219A4C0">
        <w:rPr>
          <w:rFonts w:ascii="Arial" w:hAnsi="Arial" w:cs="Arial"/>
        </w:rPr>
        <w:t>method</w:t>
      </w:r>
      <w:r w:rsidR="00450320">
        <w:rPr>
          <w:rFonts w:ascii="Arial" w:hAnsi="Arial" w:cs="Arial"/>
        </w:rPr>
        <w:t xml:space="preserve"> in top-down proteomics </w:t>
      </w:r>
      <w:r w:rsidR="00450320">
        <w:rPr>
          <w:rFonts w:ascii="Arial" w:hAnsi="Arial" w:cs="Arial"/>
        </w:rPr>
        <w:fldChar w:fldCharType="begin">
          <w:fldData xml:space="preserve">PEVuZE5vdGU+PENpdGU+PEF1dGhvcj5Sb2JlcnRzPC9BdXRob3I+PFllYXI+MjAyNDwvWWVhcj48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</w:fldData>
        </w:fldChar>
      </w:r>
      <w:r w:rsidR="00450320">
        <w:rPr>
          <w:rFonts w:ascii="Arial" w:hAnsi="Arial" w:cs="Arial"/>
        </w:rPr>
        <w:instrText xml:space="preserve"> ADDIN EN.CITE </w:instrText>
      </w:r>
      <w:r w:rsidR="00450320">
        <w:rPr>
          <w:rFonts w:ascii="Arial" w:hAnsi="Arial" w:cs="Arial"/>
        </w:rPr>
        <w:fldChar w:fldCharType="begin">
          <w:fldData xml:space="preserve">PEVuZE5vdGU+PENpdGU+PEF1dGhvcj5Sb2JlcnRzPC9BdXRob3I+PFllYXI+MjAyNDwvWWVhcj48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</w:fldData>
        </w:fldChar>
      </w:r>
      <w:r w:rsidR="00450320">
        <w:rPr>
          <w:rFonts w:ascii="Arial" w:hAnsi="Arial" w:cs="Arial"/>
        </w:rPr>
        <w:instrText xml:space="preserve"> ADDIN EN.CITE.DATA </w:instrText>
      </w:r>
      <w:r w:rsidR="00450320">
        <w:rPr>
          <w:rFonts w:ascii="Arial" w:hAnsi="Arial" w:cs="Arial"/>
        </w:rPr>
      </w:r>
      <w:r w:rsidR="00450320">
        <w:rPr>
          <w:rFonts w:ascii="Arial" w:hAnsi="Arial" w:cs="Arial"/>
        </w:rPr>
        <w:fldChar w:fldCharType="end"/>
      </w:r>
      <w:r w:rsidR="00450320">
        <w:rPr>
          <w:rFonts w:ascii="Arial" w:hAnsi="Arial" w:cs="Arial"/>
        </w:rPr>
      </w:r>
      <w:r w:rsidR="00450320">
        <w:rPr>
          <w:rFonts w:ascii="Arial" w:hAnsi="Arial" w:cs="Arial"/>
        </w:rPr>
        <w:fldChar w:fldCharType="separate"/>
      </w:r>
      <w:r w:rsidR="00450320">
        <w:rPr>
          <w:rFonts w:ascii="Arial" w:hAnsi="Arial" w:cs="Arial"/>
          <w:noProof/>
        </w:rPr>
        <w:t>[2]</w:t>
      </w:r>
      <w:r w:rsidR="00450320">
        <w:rPr>
          <w:rFonts w:ascii="Arial" w:hAnsi="Arial" w:cs="Arial"/>
        </w:rPr>
        <w:fldChar w:fldCharType="end"/>
      </w:r>
      <w:r w:rsidR="00450320">
        <w:rPr>
          <w:rFonts w:ascii="Arial" w:hAnsi="Arial" w:cs="Arial"/>
        </w:rPr>
        <w:t xml:space="preserve">. </w:t>
      </w:r>
      <w:r w:rsidR="00F418F5">
        <w:rPr>
          <w:rFonts w:ascii="Arial" w:hAnsi="Arial" w:cs="Arial"/>
        </w:rPr>
        <w:t xml:space="preserve"> </w:t>
      </w:r>
    </w:p>
    <w:p w:rsidRPr="002C06DA" w:rsidR="005A5DE6" w:rsidDel="00824A6F" w:rsidP="005A5DE6" w:rsidRDefault="00785C31" w14:paraId="6199734F" w14:textId="1FB58A71">
      <w:pPr>
        <w:spacing w:after="0" w:line="360" w:lineRule="auto"/>
        <w:ind w:firstLine="360"/>
        <w:jc w:val="both"/>
        <w:rPr>
          <w:rFonts w:ascii="Arial" w:hAnsi="Arial" w:eastAsia="Arial" w:cs="Arial"/>
        </w:rPr>
      </w:pPr>
      <w:r w:rsidRPr="19673A48">
        <w:rPr>
          <w:rFonts w:ascii="Arial" w:hAnsi="Arial" w:eastAsia="Arial" w:cs="Arial"/>
        </w:rPr>
        <w:t xml:space="preserve">There is still a </w:t>
      </w:r>
      <w:r w:rsidRPr="19673A48" w:rsidR="004D5A75">
        <w:rPr>
          <w:rFonts w:ascii="Arial" w:hAnsi="Arial" w:eastAsia="Arial" w:cs="Arial"/>
        </w:rPr>
        <w:t xml:space="preserve">lack of software tools for identifying top-down multiplexed DDA mass spectra. </w:t>
      </w:r>
      <w:r w:rsidR="005A5DE6">
        <w:rPr>
          <w:rFonts w:ascii="Arial" w:hAnsi="Arial" w:eastAsia="Arial" w:cs="Arial"/>
        </w:rPr>
        <w:t>M</w:t>
      </w:r>
      <w:r w:rsidRPr="002C06DA" w:rsidR="005A5DE6">
        <w:rPr>
          <w:rFonts w:ascii="Arial" w:hAnsi="Arial" w:eastAsia="Arial" w:cs="Arial"/>
        </w:rPr>
        <w:t xml:space="preserve">any computational tools, like </w:t>
      </w:r>
      <w:proofErr w:type="spellStart"/>
      <w:r w:rsidRPr="002C06DA" w:rsidR="005A5DE6">
        <w:rPr>
          <w:rFonts w:ascii="Arial" w:hAnsi="Arial" w:eastAsia="Arial" w:cs="Arial"/>
        </w:rPr>
        <w:t>MSPathFinder</w:t>
      </w:r>
      <w:proofErr w:type="spellEnd"/>
      <w:r w:rsidR="006B5440">
        <w:rPr>
          <w:rFonts w:ascii="Arial" w:hAnsi="Arial" w:eastAsia="Arial" w:cs="Arial"/>
        </w:rPr>
        <w:t xml:space="preserve"> </w:t>
      </w:r>
      <w:ins w:author="Liu, Xiaowen (Kevin)" w:date="2024-12-09T11:48:00Z" w16du:dateUtc="2024-12-09T17:48:00Z" w:id="6">
        <w:r w:rsidRPr="00A8D87F">
          <w:rPr>
            <w:rFonts w:ascii="Arial" w:hAnsi="Arial" w:eastAsia="Arial" w:cs="Arial"/>
          </w:rPr>
          <w:fldChar w:fldCharType="begin"/>
        </w:r>
      </w:ins>
      <w:r w:rsidR="00E61F27">
        <w:rPr>
          <w:rFonts w:ascii="Arial" w:hAnsi="Arial" w:eastAsia="Arial" w:cs="Arial"/>
        </w:rPr>
        <w:instrText xml:space="preserve"> ADDIN EN.CITE &lt;EndNote&gt;&lt;Cite&gt;&lt;Author&gt;Park&lt;/Author&gt;&lt;Year&gt;2017&lt;/Year&gt;&lt;RecNum&gt;1051&lt;/RecNum&gt;&lt;DisplayText&gt;[12]&lt;/DisplayText&gt;&lt;record&gt;&lt;rec-number&gt;1051&lt;/rec-number&gt;&lt;foreign-keys&gt;&lt;key app="EN" db-id="pw2r59xpx0zsfmed0t4px0rpxdsrd5srtdtd" timestamp="1684610944"&gt;1051&lt;/key&gt;&lt;/foreign-keys&gt;&lt;ref-type name="Journal Article"&gt;17&lt;/ref-type&gt;&lt;contributors&gt;&lt;authors&gt;&lt;author&gt;Park, J.&lt;/author&gt;&lt;author&gt;Piehowski, P. D.&lt;/author&gt;&lt;author&gt;Wilkins, C.&lt;/author&gt;&lt;author&gt;Zhou, M.&lt;/author&gt;&lt;author&gt;Mendoza, J.&lt;/author&gt;&lt;author&gt;Fujimoto, G. M.&lt;/author&gt;&lt;author&gt;Gibbons, B. C.&lt;/author&gt;&lt;author&gt;Shaw, J. B.&lt;/author&gt;&lt;author&gt;Shen, Y.&lt;/author&gt;&lt;author&gt;Shukla, A. K.&lt;/author&gt;&lt;/authors&gt;&lt;/contributors&gt;&lt;titles&gt;&lt;title&gt;Informed-Proteomics: open-source software package for top-down proteomics&lt;/title&gt;&lt;secondary-title&gt;Nat. Methods&lt;/secondary-title&gt;&lt;/titles&gt;&lt;periodical&gt;&lt;full-title&gt;Nat. Methods&lt;/full-title&gt;&lt;/periodical&gt;&lt;pages&gt;909&lt;/pages&gt;&lt;volume&gt;14&lt;/volume&gt;&lt;dates&gt;&lt;year&gt;2017&lt;/year&gt;&lt;/dates&gt;&lt;urls&gt;&lt;/urls&gt;&lt;/record&gt;&lt;/Cite&gt;&lt;/EndNote&gt;</w:instrText>
      </w:r>
      <w:ins w:author="Liu, Xiaowen (Kevin)" w:date="2024-12-09T11:48:00Z" w16du:dateUtc="2024-12-09T17:48:00Z" w:id="7">
        <w:r w:rsidRPr="00A8D87F">
          <w:rPr>
            <w:rFonts w:ascii="Arial" w:hAnsi="Arial" w:eastAsia="Arial" w:cs="Arial"/>
          </w:rPr>
          <w:fldChar w:fldCharType="separate"/>
        </w:r>
      </w:ins>
      <w:r w:rsidR="00E61F27">
        <w:rPr>
          <w:rFonts w:ascii="Arial" w:hAnsi="Arial" w:eastAsia="Arial" w:cs="Arial"/>
          <w:noProof/>
        </w:rPr>
        <w:t>[12]</w:t>
      </w:r>
      <w:ins w:author="Liu, Xiaowen (Kevin)" w:date="2024-12-09T11:48:00Z" w16du:dateUtc="2024-12-09T17:48:00Z" w:id="8">
        <w:r w:rsidRPr="00A8D87F">
          <w:rPr>
            <w:rFonts w:ascii="Arial" w:hAnsi="Arial" w:eastAsia="Arial" w:cs="Arial"/>
          </w:rPr>
          <w:fldChar w:fldCharType="end"/>
        </w:r>
      </w:ins>
      <w:r w:rsidRPr="002C06DA" w:rsidR="005A5DE6">
        <w:rPr>
          <w:rFonts w:ascii="Arial" w:hAnsi="Arial" w:eastAsia="Arial" w:cs="Arial"/>
        </w:rPr>
        <w:t xml:space="preserve">, </w:t>
      </w:r>
      <w:proofErr w:type="spellStart"/>
      <w:r w:rsidRPr="002C06DA" w:rsidR="005A5DE6">
        <w:rPr>
          <w:rFonts w:ascii="Arial" w:hAnsi="Arial" w:eastAsia="Arial" w:cs="Arial"/>
        </w:rPr>
        <w:t>ProSightPD</w:t>
      </w:r>
      <w:proofErr w:type="spellEnd"/>
      <w:r w:rsidR="006B5440">
        <w:rPr>
          <w:rFonts w:ascii="Arial" w:hAnsi="Arial" w:eastAsia="Arial" w:cs="Arial"/>
        </w:rPr>
        <w:t xml:space="preserve"> </w:t>
      </w:r>
      <w:ins w:author="Liu, Xiaowen (Kevin)" w:date="2024-12-09T11:48:00Z" w16du:dateUtc="2024-12-09T17:48:00Z" w:id="9">
        <w:r w:rsidRPr="00A8D87F">
          <w:rPr>
            <w:rFonts w:ascii="Arial" w:hAnsi="Arial" w:eastAsia="Arial" w:cs="Arial"/>
          </w:rPr>
          <w:fldChar w:fldCharType="begin"/>
        </w:r>
      </w:ins>
      <w:r w:rsidR="00E61F27">
        <w:rPr>
          <w:rFonts w:ascii="Arial" w:hAnsi="Arial" w:eastAsia="Arial" w:cs="Arial"/>
        </w:rPr>
        <w:instrText xml:space="preserve"> ADDIN EN.CITE &lt;EndNote&gt;&lt;Cite&gt;&lt;Author&gt;Zamdborg&lt;/Author&gt;&lt;Year&gt;2007&lt;/Year&gt;&lt;RecNum&gt;1049&lt;/RecNum&gt;&lt;DisplayText&gt;[13]&lt;/DisplayText&gt;&lt;record&gt;&lt;rec-number&gt;1049&lt;/rec-number&gt;&lt;foreign-keys&gt;&lt;key app="EN" db-id="pw2r59xpx0zsfmed0t4px0rpxdsrd5srtdtd" timestamp="1684610944"&gt;1049&lt;/key&gt;&lt;/foreign-keys&gt;&lt;ref-type name="Journal Article"&gt;17&lt;/ref-type&gt;&lt;contributors&gt;&lt;authors&gt;&lt;author&gt;Zamdborg, L.&lt;/author&gt;&lt;author&gt;LeDuc, R. D.&lt;/author&gt;&lt;author&gt;Glowacz, K. J.&lt;/author&gt;&lt;author&gt;Kim, Y. B.&lt;/author&gt;&lt;author&gt;Viswanathan, V.&lt;/author&gt;&lt;author&gt;Spaulding, I. T.&lt;/author&gt;&lt;author&gt;Early, B. P.&lt;/author&gt;&lt;author&gt;Bluhm, E. J.&lt;/author&gt;&lt;author&gt;Babai, S.&lt;/author&gt;&lt;author&gt;Kelleher, N. L.&lt;/author&gt;&lt;/authors&gt;&lt;/contributors&gt;&lt;titles&gt;&lt;title&gt;ProSight PTM 2.0: improved protein identification and characterization for top down mass spectrometry&lt;/title&gt;&lt;secondary-title&gt;Nucleic Acids Res.&lt;/secondary-title&gt;&lt;/titles&gt;&lt;periodical&gt;&lt;full-title&gt;Nucleic Acids Res.&lt;/full-title&gt;&lt;/periodical&gt;&lt;pages&gt;W701&lt;/pages&gt;&lt;volume&gt;35&lt;/volume&gt;&lt;dates&gt;&lt;year&gt;2007&lt;/year&gt;&lt;/dates&gt;&lt;urls&gt;&lt;/urls&gt;&lt;/record&gt;&lt;/Cite&gt;&lt;/EndNote&gt;</w:instrText>
      </w:r>
      <w:ins w:author="Liu, Xiaowen (Kevin)" w:date="2024-12-09T11:48:00Z" w16du:dateUtc="2024-12-09T17:48:00Z" w:id="10">
        <w:r w:rsidRPr="00A8D87F">
          <w:rPr>
            <w:rFonts w:ascii="Arial" w:hAnsi="Arial" w:eastAsia="Arial" w:cs="Arial"/>
          </w:rPr>
          <w:fldChar w:fldCharType="separate"/>
        </w:r>
      </w:ins>
      <w:r w:rsidR="00E61F27">
        <w:rPr>
          <w:rFonts w:ascii="Arial" w:hAnsi="Arial" w:eastAsia="Arial" w:cs="Arial"/>
          <w:noProof/>
        </w:rPr>
        <w:t>[13]</w:t>
      </w:r>
      <w:ins w:author="Liu, Xiaowen (Kevin)" w:date="2024-12-09T11:48:00Z" w16du:dateUtc="2024-12-09T17:48:00Z" w:id="11">
        <w:r w:rsidRPr="00A8D87F">
          <w:rPr>
            <w:rFonts w:ascii="Arial" w:hAnsi="Arial" w:eastAsia="Arial" w:cs="Arial"/>
          </w:rPr>
          <w:fldChar w:fldCharType="end"/>
        </w:r>
      </w:ins>
      <w:r w:rsidRPr="002C06DA" w:rsidR="005A5DE6">
        <w:rPr>
          <w:rFonts w:ascii="Arial" w:hAnsi="Arial" w:eastAsia="Arial" w:cs="Arial"/>
        </w:rPr>
        <w:t>,TopPIC</w:t>
      </w:r>
      <w:ins w:author="Liu, Xiaowen (Kevin)" w:date="2024-12-09T11:48:00Z" w16du:dateUtc="2024-12-09T17:48:00Z" w:id="12">
        <w:r w:rsidRPr="00A8D87F">
          <w:rPr>
            <w:rFonts w:ascii="Arial" w:hAnsi="Arial" w:eastAsia="Arial" w:cs="Arial"/>
          </w:rPr>
          <w:fldChar w:fldCharType="begin"/>
        </w:r>
      </w:ins>
      <w:r w:rsidR="00E61F27">
        <w:rPr>
          <w:rFonts w:ascii="Arial" w:hAnsi="Arial" w:eastAsia="Arial" w:cs="Arial"/>
        </w:rPr>
        <w:instrText xml:space="preserve"> ADDIN EN.CITE &lt;EndNote&gt;&lt;Cite&gt;&lt;Author&gt;Kou&lt;/Author&gt;&lt;Year&gt;2016&lt;/Year&gt;&lt;RecNum&gt;852&lt;/RecNum&gt;&lt;DisplayText&gt;[14]&lt;/DisplayText&gt;&lt;record&gt;&lt;rec-number&gt;852&lt;/rec-number&gt;&lt;foreign-keys&gt;&lt;key app="EN" db-id="pw2r59xpx0zsfmed0t4px0rpxdsrd5srtdtd" timestamp="1542592354"&gt;852&lt;/key&gt;&lt;/foreign-keys&gt;&lt;ref-type name="Journal Article"&gt;17&lt;/ref-type&gt;&lt;contributors&gt;&lt;authors&gt;&lt;author&gt;Kou, Q.&lt;/author&gt;&lt;author&gt;Xun, L.&lt;/author&gt;&lt;author&gt;Liu, X.&lt;/author&gt;&lt;/authors&gt;&lt;/contributors&gt;&lt;auth-address&gt;Department of BioHealth Informatics, Indiana University-Purdue University Indianapolis, Indianapolis, IN 46202, USA.&amp;#xD;Center for Computational Biology and Bioinformatics, Indiana University School of Medicine, Indianapolis, IN 46202, USA.&lt;/auth-address&gt;&lt;titles&gt;&lt;title&gt;TopPIC: a software tool for top-down mass spectrometry-based proteoform identification and characterization&lt;/title&gt;&lt;secondary-title&gt;Bioinformatics&lt;/secondary-title&gt;&lt;/titles&gt;&lt;periodical&gt;&lt;full-title&gt;Bioinformatics&lt;/full-title&gt;&lt;/periodical&gt;&lt;pages&gt;3495-3497&lt;/pages&gt;&lt;volume&gt;32&lt;/volume&gt;&lt;number&gt;22&lt;/number&gt;&lt;edition&gt;2016/07/18&lt;/edition&gt;&lt;keywords&gt;&lt;keyword&gt;Animals&lt;/keyword&gt;&lt;keyword&gt;Humans&lt;/keyword&gt;&lt;keyword&gt;Protein Processing, Post-Translational&lt;/keyword&gt;&lt;keyword&gt;*Proteome&lt;/keyword&gt;&lt;keyword&gt;*Proteomics&lt;/keyword&gt;&lt;keyword&gt;Software&lt;/keyword&gt;&lt;keyword&gt;Tandem Mass Spectrometry&lt;/keyword&gt;&lt;/keywords&gt;&lt;dates&gt;&lt;year&gt;2016&lt;/year&gt;&lt;pub-dates&gt;&lt;date&gt;Nov 15&lt;/date&gt;&lt;/pub-dates&gt;&lt;/dates&gt;&lt;isbn&gt;1367-4811 (Electronic)&amp;#xD;1367-4803 (Linking)&lt;/isbn&gt;&lt;accession-num&gt;27423895&lt;/accession-num&gt;&lt;urls&gt;&lt;related-urls&gt;&lt;url&gt;https://www.ncbi.nlm.nih.gov/pubmed/27423895&lt;/url&gt;&lt;/related-urls&gt;&lt;/urls&gt;&lt;custom2&gt;PMC5181555&lt;/custom2&gt;&lt;electronic-resource-num&gt;10.1093/bioinformatics/btw398&lt;/electronic-resource-num&gt;&lt;/record&gt;&lt;/Cite&gt;&lt;/EndNote&gt;</w:instrText>
      </w:r>
      <w:ins w:author="Liu, Xiaowen (Kevin)" w:date="2024-12-09T11:48:00Z" w16du:dateUtc="2024-12-09T17:48:00Z" w:id="13">
        <w:r w:rsidRPr="00A8D87F">
          <w:rPr>
            <w:rFonts w:ascii="Arial" w:hAnsi="Arial" w:eastAsia="Arial" w:cs="Arial"/>
          </w:rPr>
          <w:fldChar w:fldCharType="separate"/>
        </w:r>
      </w:ins>
      <w:r w:rsidR="00E61F27">
        <w:rPr>
          <w:rFonts w:ascii="Arial" w:hAnsi="Arial" w:eastAsia="Arial" w:cs="Arial"/>
          <w:noProof/>
        </w:rPr>
        <w:t>[14]</w:t>
      </w:r>
      <w:ins w:author="Liu, Xiaowen (Kevin)" w:date="2024-12-09T11:48:00Z" w16du:dateUtc="2024-12-09T17:48:00Z" w:id="14">
        <w:r w:rsidRPr="00A8D87F">
          <w:rPr>
            <w:rFonts w:ascii="Arial" w:hAnsi="Arial" w:eastAsia="Arial" w:cs="Arial"/>
          </w:rPr>
          <w:fldChar w:fldCharType="end"/>
        </w:r>
      </w:ins>
      <w:r w:rsidRPr="002C06DA" w:rsidR="005A5DE6">
        <w:rPr>
          <w:rFonts w:ascii="Arial" w:hAnsi="Arial" w:eastAsia="Arial" w:cs="Arial"/>
        </w:rPr>
        <w:t xml:space="preserve">, and </w:t>
      </w:r>
      <w:proofErr w:type="spellStart"/>
      <w:r w:rsidRPr="002C06DA" w:rsidR="005A5DE6">
        <w:rPr>
          <w:rFonts w:ascii="Arial" w:hAnsi="Arial" w:eastAsia="Arial" w:cs="Arial"/>
        </w:rPr>
        <w:t>TopMG</w:t>
      </w:r>
      <w:proofErr w:type="spellEnd"/>
      <w:r w:rsidR="006B5440">
        <w:rPr>
          <w:rFonts w:ascii="Arial" w:hAnsi="Arial" w:eastAsia="Arial" w:cs="Arial"/>
        </w:rPr>
        <w:t xml:space="preserve"> </w:t>
      </w:r>
      <w:ins w:author="Liu, Xiaowen (Kevin)" w:date="2024-12-09T11:48:00Z" w16du:dateUtc="2024-12-09T17:48:00Z" w:id="15">
        <w:r w:rsidRPr="00A8D87F">
          <w:rPr>
            <w:rFonts w:ascii="Arial" w:hAnsi="Arial" w:eastAsia="Arial" w:cs="Arial"/>
          </w:rPr>
          <w:fldChar w:fldCharType="begin">
            <w:fldData xml:space="preserve">PEVuZE5vdGU+PENpdGU+PEF1dGhvcj5Lb3U8L0F1dGhvcj48WWVhcj4yMDE3PC9ZZWFyPjxSZWNO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</w:fldData>
          </w:fldChar>
        </w:r>
      </w:ins>
      <w:r w:rsidR="00E61F27">
        <w:rPr>
          <w:rFonts w:ascii="Arial" w:hAnsi="Arial" w:eastAsia="Arial" w:cs="Arial"/>
        </w:rPr>
        <w:instrText xml:space="preserve"> ADDIN EN.CITE </w:instrText>
      </w:r>
      <w:r w:rsidR="00E61F27">
        <w:rPr>
          <w:rFonts w:ascii="Arial" w:hAnsi="Arial" w:eastAsia="Arial" w:cs="Arial"/>
        </w:rPr>
        <w:fldChar w:fldCharType="begin">
          <w:fldData xml:space="preserve">PEVuZE5vdGU+PENpdGU+PEF1dGhvcj5Lb3U8L0F1dGhvcj48WWVhcj4yMDE3PC9ZZWFyPjxSZWNO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</w:fldData>
        </w:fldChar>
      </w:r>
      <w:r w:rsidR="00E61F27">
        <w:rPr>
          <w:rFonts w:ascii="Arial" w:hAnsi="Arial" w:eastAsia="Arial" w:cs="Arial"/>
        </w:rPr>
        <w:instrText xml:space="preserve"> ADDIN EN.CITE.DATA </w:instrText>
      </w:r>
      <w:r w:rsidR="00E61F27">
        <w:rPr>
          <w:rFonts w:ascii="Arial" w:hAnsi="Arial" w:eastAsia="Arial" w:cs="Arial"/>
        </w:rPr>
      </w:r>
      <w:r w:rsidR="00E61F27">
        <w:rPr>
          <w:rFonts w:ascii="Arial" w:hAnsi="Arial" w:eastAsia="Arial" w:cs="Arial"/>
        </w:rPr>
        <w:fldChar w:fldCharType="end"/>
      </w:r>
      <w:ins w:author="Liu, Xiaowen (Kevin)" w:date="2024-12-09T11:48:00Z" w16du:dateUtc="2024-12-09T17:48:00Z" w:id="16">
        <w:r w:rsidRPr="00A8D87F">
          <w:rPr>
            <w:rFonts w:ascii="Arial" w:hAnsi="Arial" w:eastAsia="Arial" w:cs="Arial"/>
          </w:rPr>
          <w:fldChar w:fldCharType="separate"/>
        </w:r>
      </w:ins>
      <w:r w:rsidR="00E61F27">
        <w:rPr>
          <w:rFonts w:ascii="Arial" w:hAnsi="Arial" w:eastAsia="Arial" w:cs="Arial"/>
          <w:noProof/>
        </w:rPr>
        <w:t>[15]</w:t>
      </w:r>
      <w:ins w:author="Liu, Xiaowen (Kevin)" w:date="2024-12-09T11:48:00Z" w16du:dateUtc="2024-12-09T17:48:00Z" w:id="17">
        <w:r w:rsidRPr="00A8D87F">
          <w:rPr>
            <w:rFonts w:ascii="Arial" w:hAnsi="Arial" w:eastAsia="Arial" w:cs="Arial"/>
          </w:rPr>
          <w:fldChar w:fldCharType="end"/>
        </w:r>
      </w:ins>
      <w:r w:rsidRPr="00A8D87F" w:rsidR="005A5DE6">
        <w:rPr>
          <w:rFonts w:ascii="Arial" w:hAnsi="Arial" w:eastAsia="Arial" w:cs="Arial"/>
        </w:rPr>
        <w:t>, have been developed for spectral identification by database search. While these tools are efficient for identifying MS/MS spectra generated from single proteoforms, a common limitation is that they are not able to identify</w:t>
      </w:r>
      <w:r w:rsidRPr="002C06DA" w:rsidR="005A5DE6">
        <w:rPr>
          <w:rFonts w:ascii="Arial" w:hAnsi="Arial" w:eastAsia="Arial" w:cs="Arial"/>
        </w:rPr>
        <w:t xml:space="preserve"> multiple proteoforms from multiplexed spectra.</w:t>
      </w:r>
      <w:r w:rsidR="005A5DE6">
        <w:rPr>
          <w:rFonts w:ascii="Arial" w:hAnsi="Arial" w:eastAsia="Arial" w:cs="Arial"/>
        </w:rPr>
        <w:t xml:space="preserve"> Spectral library-based method in bottom-up MS can be extended to top-down MS</w:t>
      </w:r>
      <w:r w:rsidR="00567233">
        <w:rPr>
          <w:rFonts w:ascii="Arial" w:hAnsi="Arial" w:eastAsia="Arial" w:cs="Arial"/>
        </w:rPr>
        <w:t xml:space="preserve"> </w:t>
      </w:r>
      <w:ins w:author="Liu, Xiaowen (Kevin)" w:date="2024-12-09T11:48:00Z" w16du:dateUtc="2024-12-09T17:48:00Z" w:id="18">
        <w:r w:rsidRPr="00A8D87F">
          <w:rPr>
            <w:rFonts w:ascii="Arial" w:hAnsi="Arial" w:eastAsia="Arial" w:cs="Arial"/>
          </w:rPr>
          <w:fldChar w:fldCharType="begin"/>
        </w:r>
        <w:r w:rsidRPr="00A8D87F">
          <w:rPr>
            <w:rFonts w:ascii="Arial" w:hAnsi="Arial" w:eastAsia="Arial" w:cs="Arial"/>
          </w:rPr>
          <w:instrText xml:space="preserve"> ADDIN EN.CITE &lt;EndNote&gt;&lt;Cite&gt;&lt;Author&gt;Zhang&lt;/Author&gt;&lt;Year&gt;2021&lt;/Year&gt;&lt;RecNum&gt;1587&lt;/RecNum&gt;&lt;DisplayText&gt;[8]&lt;/DisplayText&gt;&lt;record&gt;&lt;rec-number&gt;1587&lt;/rec-number&gt;&lt;foreign-keys&gt;&lt;key app="EN" db-id="pw2r59xpx0zsfmed0t4px0rpxdsrd5srtdtd" timestamp="1733006831"&gt;1587&lt;/key&gt;&lt;/foreign-keys&gt;&lt;ref-type name="Journal Article"&gt;17&lt;/ref-type&gt;&lt;contributors&gt;&lt;authors&gt;&lt;author&gt;Zhang, W.&lt;/author&gt;&lt;author&gt;Liang, Z.&lt;/author&gt;&lt;author&gt;Chen, X.&lt;/author&gt;&lt;author&gt;Xin, L.&lt;/author&gt;&lt;author&gt;Shan, B.&lt;/author&gt;&lt;author&gt;Luo, Z.&lt;/author&gt;&lt;author&gt;Li, M.&lt;/author&gt;&lt;/authors&gt;&lt;/contributors&gt;&lt;titles&gt;&lt;title&gt;ChimST: An Efficient Spectral Library Search Tool for Peptide Identification from Chimeric Spectra in Data-Dependent Acquisition&lt;/title&gt;&lt;secondary-title&gt;IEEE/ACM Trans Comput Biol Bioinform&lt;/secondary-title&gt;&lt;/titles&gt;&lt;periodical&gt;&lt;full-title&gt;IEEE/ACM Trans Comput Biol Bioinform&lt;/full-title&gt;&lt;abbr-1&gt;IEEE/ACM transactions on computational biology and bioinformatics / IEEE, ACM&lt;/abbr-1&gt;&lt;/periodical&gt;&lt;pages&gt;1416-1425&lt;/pages&gt;&lt;volume&gt;18&lt;/volume&gt;&lt;number&gt;4&lt;/number&gt;&lt;edition&gt;20210806&lt;/edition&gt;&lt;keywords&gt;&lt;keyword&gt;Data Mining/*methods&lt;/keyword&gt;&lt;keyword&gt;Databases, Factual&lt;/keyword&gt;&lt;keyword&gt;*Peptides/chemistry/classification&lt;/keyword&gt;&lt;keyword&gt;Proteomics/*methods&lt;/keyword&gt;&lt;keyword&gt;*Tandem Mass Spectrometry&lt;/keyword&gt;&lt;/keywords&gt;&lt;dates&gt;&lt;year&gt;2021&lt;/year&gt;&lt;pub-dates&gt;&lt;date&gt;Jul-Aug&lt;/date&gt;&lt;/pub-dates&gt;&lt;/dates&gt;&lt;isbn&gt;1557-9964 (Electronic)&amp;#xD;1545-5963 (Linking)&lt;/isbn&gt;&lt;accession-num&gt;31603795&lt;/accession-num&gt;&lt;urls&gt;&lt;related-urls&gt;&lt;url&gt;https://www.ncbi.nlm.nih.gov/pubmed/31603795&lt;/url&gt;&lt;/related-urls&gt;&lt;/urls&gt;&lt;electronic-resource-num&gt;10.1109/TCBB.2019.2945954&lt;/electronic-resource-num&gt;&lt;remote-database-name&gt;Medline&lt;/remote-database-name&gt;&lt;remote-database-provider&gt;NLM&lt;/remote-database-provider&gt;&lt;/record&gt;&lt;/Cite&gt;&lt;/EndNote&gt;</w:instrText>
        </w:r>
        <w:r w:rsidRPr="00A8D87F">
          <w:rPr>
            <w:rFonts w:ascii="Arial" w:hAnsi="Arial" w:eastAsia="Arial" w:cs="Arial"/>
          </w:rPr>
          <w:fldChar w:fldCharType="separate"/>
        </w:r>
      </w:ins>
      <w:r w:rsidR="005A5DE6">
        <w:rPr>
          <w:rFonts w:ascii="Arial" w:hAnsi="Arial" w:eastAsia="Arial" w:cs="Arial"/>
          <w:noProof/>
        </w:rPr>
        <w:t>[8]</w:t>
      </w:r>
      <w:ins w:author="Liu, Xiaowen (Kevin)" w:date="2024-12-09T11:48:00Z" w16du:dateUtc="2024-12-09T17:48:00Z" w:id="19">
        <w:r w:rsidRPr="00A8D87F">
          <w:rPr>
            <w:rFonts w:ascii="Arial" w:hAnsi="Arial" w:eastAsia="Arial" w:cs="Arial"/>
          </w:rPr>
          <w:fldChar w:fldCharType="end"/>
        </w:r>
      </w:ins>
      <w:r w:rsidR="005A5DE6">
        <w:rPr>
          <w:rFonts w:ascii="Arial" w:hAnsi="Arial" w:eastAsia="Arial" w:cs="Arial"/>
        </w:rPr>
        <w:t>, but the methods rely on comprehensive spectral libraries. The database search methods</w:t>
      </w:r>
      <w:r w:rsidR="00567233">
        <w:rPr>
          <w:rFonts w:ascii="Arial" w:hAnsi="Arial" w:eastAsia="Arial" w:cs="Arial"/>
        </w:rPr>
        <w:t xml:space="preserve"> </w:t>
      </w:r>
      <w:ins w:author="Liu, Xiaowen (Kevin)" w:date="2024-12-09T11:48:00Z" w16du:dateUtc="2024-12-09T17:48:00Z" w:id="20">
        <w:r w:rsidRPr="00A8D87F">
          <w:rPr>
            <w:rFonts w:ascii="Arial" w:hAnsi="Arial" w:eastAsia="Arial" w:cs="Arial"/>
          </w:rPr>
          <w:fldChar w:fldCharType="begin"/>
        </w:r>
        <w:r w:rsidRPr="00A8D87F">
          <w:rPr>
            <w:rFonts w:ascii="Arial" w:hAnsi="Arial" w:eastAsia="Arial" w:cs="Arial"/>
          </w:rPr>
          <w:instrText xml:space="preserve"> ADDIN EN.CITE </w:instrText>
        </w:r>
        <w:r w:rsidRPr="00A8D87F">
          <w:rPr>
            <w:rFonts w:ascii="Arial" w:hAnsi="Arial" w:eastAsia="Arial" w:cs="Arial"/>
          </w:rPr>
          <w:fldChar w:fldCharType="begin"/>
        </w:r>
        <w:r w:rsidRPr="00A8D87F">
          <w:rPr>
            <w:rFonts w:ascii="Arial" w:hAnsi="Arial" w:eastAsia="Arial" w:cs="Arial"/>
          </w:rPr>
          <w:instrText xml:space="preserve"> ADDIN EN.CITE.DATA </w:instrText>
        </w:r>
        <w:r w:rsidRPr="00A8D87F">
          <w:rPr>
            <w:rFonts w:ascii="Arial" w:hAnsi="Arial" w:eastAsia="Arial" w:cs="Arial"/>
          </w:rPr>
          <w:fldChar w:fldCharType="end"/>
        </w:r>
        <w:r w:rsidRPr="00A8D87F">
          <w:rPr>
            <w:rFonts w:ascii="Arial" w:hAnsi="Arial" w:eastAsia="Arial" w:cs="Arial"/>
          </w:rPr>
          <w:fldChar w:fldCharType="separate"/>
        </w:r>
      </w:ins>
      <w:r w:rsidR="005A5DE6">
        <w:rPr>
          <w:rFonts w:ascii="Arial" w:hAnsi="Arial" w:eastAsia="Arial" w:cs="Arial"/>
          <w:noProof/>
        </w:rPr>
        <w:t>[7, 10]</w:t>
      </w:r>
      <w:ins w:author="Liu, Xiaowen (Kevin)" w:date="2024-12-09T11:48:00Z" w16du:dateUtc="2024-12-09T17:48:00Z" w:id="21">
        <w:r w:rsidRPr="00A8D87F">
          <w:rPr>
            <w:rFonts w:ascii="Arial" w:hAnsi="Arial" w:eastAsia="Arial" w:cs="Arial"/>
          </w:rPr>
          <w:fldChar w:fldCharType="end"/>
        </w:r>
      </w:ins>
      <w:r w:rsidR="005A5DE6">
        <w:rPr>
          <w:rFonts w:ascii="Arial" w:hAnsi="Arial" w:eastAsia="Arial" w:cs="Arial"/>
        </w:rPr>
        <w:t xml:space="preserve"> for analyzing multiplexed bottom-up DDA-MS data are inefficient for analyzing multiplexed top-down DDA-MS data </w:t>
      </w:r>
      <w:r w:rsidRPr="00A8D87F" w:rsidR="005A5DE6">
        <w:rPr>
          <w:rFonts w:ascii="Arial" w:hAnsi="Arial" w:eastAsia="Arial" w:cs="Arial"/>
        </w:rPr>
        <w:t xml:space="preserve">because proteoforms identified in top-down MS often </w:t>
      </w:r>
      <w:r w:rsidRPr="19673A48" w:rsidR="005A5DE6">
        <w:rPr>
          <w:rFonts w:ascii="Arial" w:hAnsi="Arial" w:eastAsia="Arial" w:cs="Arial"/>
        </w:rPr>
        <w:t>contain</w:t>
      </w:r>
      <w:r w:rsidR="005A5DE6">
        <w:rPr>
          <w:rFonts w:ascii="Arial" w:hAnsi="Arial" w:eastAsia="Arial" w:cs="Arial"/>
        </w:rPr>
        <w:t xml:space="preserve"> unknown mass shifts and these database search methods in bottom-up MS are not designed for </w:t>
      </w:r>
      <w:r w:rsidRPr="19673A48" w:rsidR="005A5DE6">
        <w:rPr>
          <w:rFonts w:ascii="Arial" w:hAnsi="Arial" w:eastAsia="Arial" w:cs="Arial"/>
        </w:rPr>
        <w:t>identifying</w:t>
      </w:r>
      <w:r w:rsidR="005A5DE6">
        <w:rPr>
          <w:rFonts w:ascii="Arial" w:hAnsi="Arial" w:eastAsia="Arial" w:cs="Arial"/>
        </w:rPr>
        <w:t xml:space="preserve"> proteoforms with unknown </w:t>
      </w:r>
      <w:r w:rsidRPr="19673A48" w:rsidR="005A5DE6">
        <w:rPr>
          <w:rFonts w:ascii="Arial" w:hAnsi="Arial" w:eastAsia="Arial" w:cs="Arial"/>
        </w:rPr>
        <w:t>mass shifts</w:t>
      </w:r>
      <w:r w:rsidR="005A5DE6">
        <w:rPr>
          <w:rFonts w:ascii="Arial" w:hAnsi="Arial" w:eastAsia="Arial" w:cs="Arial"/>
        </w:rPr>
        <w:t xml:space="preserve">. </w:t>
      </w:r>
      <w:r w:rsidRPr="19673A48" w:rsidR="005A5DE6">
        <w:rPr>
          <w:rFonts w:ascii="Arial" w:hAnsi="Arial" w:eastAsia="Arial" w:cs="Arial"/>
        </w:rPr>
        <w:t xml:space="preserve"> </w:t>
      </w:r>
    </w:p>
    <w:p w:rsidR="006C3211" w:rsidP="00A8D87F" w:rsidRDefault="08F546BF" w14:paraId="6D30ACBB" w14:textId="5EBD270B">
      <w:pPr>
        <w:shd w:val="clear" w:color="auto" w:fill="FFFFFF" w:themeFill="background1"/>
        <w:spacing w:after="0" w:line="360" w:lineRule="auto"/>
        <w:ind w:firstLine="360"/>
        <w:jc w:val="both"/>
        <w:rPr>
          <w:rFonts w:ascii="Arial" w:hAnsi="Arial" w:eastAsia="Arial" w:cs="Arial"/>
        </w:rPr>
      </w:pPr>
      <w:commentRangeStart w:id="22"/>
      <w:commentRangeEnd w:id="22"/>
      <w:r>
        <w:rPr>
          <w:rStyle w:val="CommentReference"/>
        </w:rPr>
        <w:commentReference w:id="22"/>
      </w:r>
      <w:r w:rsidRPr="00A8D87F">
        <w:rPr>
          <w:rFonts w:ascii="Arial" w:hAnsi="Arial" w:eastAsia="Arial" w:cs="Arial"/>
        </w:rPr>
        <w:t xml:space="preserve">To address this challenge, we </w:t>
      </w:r>
      <w:r w:rsidRPr="00A8D87F" w:rsidR="0053658D">
        <w:rPr>
          <w:rFonts w:ascii="Arial" w:hAnsi="Arial" w:eastAsia="Arial" w:cs="Arial"/>
        </w:rPr>
        <w:t xml:space="preserve">present </w:t>
      </w:r>
      <w:proofErr w:type="spellStart"/>
      <w:r w:rsidRPr="00A8D87F" w:rsidR="2B8AFE57">
        <w:rPr>
          <w:rFonts w:ascii="Arial" w:hAnsi="Arial" w:eastAsia="Arial" w:cs="Arial"/>
        </w:rPr>
        <w:t>Top</w:t>
      </w:r>
      <w:r w:rsidRPr="00A8D87F" w:rsidR="00E41662">
        <w:rPr>
          <w:rFonts w:ascii="Arial" w:hAnsi="Arial" w:eastAsia="Arial" w:cs="Arial"/>
        </w:rPr>
        <w:t>MPI</w:t>
      </w:r>
      <w:proofErr w:type="spellEnd"/>
      <w:r w:rsidRPr="00A8D87F" w:rsidR="00102982">
        <w:rPr>
          <w:rFonts w:ascii="Arial" w:hAnsi="Arial" w:eastAsia="Arial" w:cs="Arial"/>
        </w:rPr>
        <w:t xml:space="preserve"> (TOP-down mass spectrometry-based Multiple Proteoform Identification)</w:t>
      </w:r>
      <w:r w:rsidRPr="00A8D87F">
        <w:rPr>
          <w:rFonts w:ascii="Arial" w:hAnsi="Arial" w:eastAsia="Arial" w:cs="Arial"/>
        </w:rPr>
        <w:t xml:space="preserve">, a </w:t>
      </w:r>
      <w:r w:rsidRPr="00A8D87F" w:rsidR="00D225B6">
        <w:rPr>
          <w:rFonts w:ascii="Arial" w:hAnsi="Arial" w:eastAsia="Arial" w:cs="Arial"/>
        </w:rPr>
        <w:t xml:space="preserve">new </w:t>
      </w:r>
      <w:r w:rsidRPr="00A8D87F" w:rsidR="002A50BE">
        <w:rPr>
          <w:rFonts w:ascii="Arial" w:hAnsi="Arial" w:eastAsia="Arial" w:cs="Arial"/>
        </w:rPr>
        <w:t xml:space="preserve">software tool for </w:t>
      </w:r>
      <w:r w:rsidRPr="00A8D87F">
        <w:rPr>
          <w:rFonts w:ascii="Arial" w:hAnsi="Arial" w:eastAsia="Arial" w:cs="Arial"/>
        </w:rPr>
        <w:t>identify</w:t>
      </w:r>
      <w:r w:rsidRPr="00A8D87F" w:rsidR="002A50BE">
        <w:rPr>
          <w:rFonts w:ascii="Arial" w:hAnsi="Arial" w:eastAsia="Arial" w:cs="Arial"/>
        </w:rPr>
        <w:t>ing</w:t>
      </w:r>
      <w:r w:rsidRPr="00A8D87F">
        <w:rPr>
          <w:rFonts w:ascii="Arial" w:hAnsi="Arial" w:eastAsia="Arial" w:cs="Arial"/>
        </w:rPr>
        <w:t xml:space="preserve"> multiple proteoforms from multiplexed </w:t>
      </w:r>
      <w:r w:rsidRPr="00A8D87F" w:rsidR="002F2AFA">
        <w:rPr>
          <w:rFonts w:ascii="Arial" w:hAnsi="Arial" w:eastAsia="Arial" w:cs="Arial"/>
        </w:rPr>
        <w:t>TD-</w:t>
      </w:r>
      <w:r w:rsidRPr="00A8D87F">
        <w:rPr>
          <w:rFonts w:ascii="Arial" w:hAnsi="Arial" w:eastAsia="Arial" w:cs="Arial"/>
        </w:rPr>
        <w:t>MS/MS spectra</w:t>
      </w:r>
      <w:r w:rsidRPr="00A8D87F" w:rsidR="00B1173B">
        <w:rPr>
          <w:rFonts w:ascii="Arial" w:hAnsi="Arial" w:eastAsia="Arial" w:cs="Arial"/>
        </w:rPr>
        <w:t xml:space="preserve"> by database search</w:t>
      </w:r>
      <w:r w:rsidRPr="00A8D87F">
        <w:rPr>
          <w:rFonts w:ascii="Arial" w:hAnsi="Arial" w:eastAsia="Arial" w:cs="Arial"/>
        </w:rPr>
        <w:t xml:space="preserve">. </w:t>
      </w:r>
      <w:proofErr w:type="spellStart"/>
      <w:r w:rsidRPr="00A8D87F" w:rsidR="58086A2A">
        <w:rPr>
          <w:rFonts w:ascii="Arial" w:hAnsi="Arial" w:eastAsia="Arial" w:cs="Arial"/>
        </w:rPr>
        <w:t>Top</w:t>
      </w:r>
      <w:r w:rsidRPr="00A8D87F" w:rsidR="00B1173B">
        <w:rPr>
          <w:rFonts w:ascii="Arial" w:hAnsi="Arial" w:eastAsia="Arial" w:cs="Arial"/>
        </w:rPr>
        <w:t>MPI</w:t>
      </w:r>
      <w:proofErr w:type="spellEnd"/>
      <w:r w:rsidRPr="00A8D87F">
        <w:rPr>
          <w:rFonts w:ascii="Arial" w:hAnsi="Arial" w:eastAsia="Arial" w:cs="Arial"/>
        </w:rPr>
        <w:t xml:space="preserve"> </w:t>
      </w:r>
      <w:bookmarkStart w:name="_Int_AHQ0ZqnU" w:id="23"/>
      <w:proofErr w:type="gramStart"/>
      <w:r w:rsidRPr="00A8D87F" w:rsidR="00D8710A">
        <w:rPr>
          <w:rFonts w:ascii="Arial" w:hAnsi="Arial" w:eastAsia="Arial" w:cs="Arial"/>
        </w:rPr>
        <w:t xml:space="preserve">is capable of </w:t>
      </w:r>
      <w:r w:rsidRPr="00A8D87F" w:rsidR="008229C7">
        <w:rPr>
          <w:rFonts w:ascii="Arial" w:hAnsi="Arial" w:eastAsia="Arial" w:cs="Arial"/>
        </w:rPr>
        <w:t>identifying</w:t>
      </w:r>
      <w:bookmarkEnd w:id="23"/>
      <w:proofErr w:type="gramEnd"/>
      <w:r w:rsidRPr="00A8D87F" w:rsidR="008229C7">
        <w:rPr>
          <w:rFonts w:ascii="Arial" w:hAnsi="Arial" w:eastAsia="Arial" w:cs="Arial"/>
        </w:rPr>
        <w:t xml:space="preserve"> multiple proteoforms with unknown mass shifts from</w:t>
      </w:r>
      <w:r w:rsidRPr="00A8D87F" w:rsidR="00D8710A">
        <w:rPr>
          <w:rFonts w:ascii="Arial" w:hAnsi="Arial" w:eastAsia="Arial" w:cs="Arial"/>
        </w:rPr>
        <w:t xml:space="preserve"> multiplexed top-down DDA mass spectr</w:t>
      </w:r>
      <w:r w:rsidRPr="00A8D87F" w:rsidR="005A7753">
        <w:rPr>
          <w:rFonts w:ascii="Arial" w:hAnsi="Arial" w:eastAsia="Arial" w:cs="Arial"/>
        </w:rPr>
        <w:t xml:space="preserve">a </w:t>
      </w:r>
      <w:r w:rsidRPr="00A8D87F" w:rsidR="00C971BF">
        <w:rPr>
          <w:rFonts w:ascii="Arial" w:hAnsi="Arial" w:eastAsia="Arial" w:cs="Arial"/>
        </w:rPr>
        <w:t>and increasing proteoform identifications in complex biological samples c</w:t>
      </w:r>
      <w:r w:rsidRPr="00A8D87F" w:rsidR="00031630">
        <w:rPr>
          <w:rFonts w:ascii="Arial" w:hAnsi="Arial" w:eastAsia="Arial" w:cs="Arial"/>
        </w:rPr>
        <w:t xml:space="preserve">ompared with </w:t>
      </w:r>
      <w:r w:rsidRPr="00A8D87F" w:rsidR="00076854">
        <w:rPr>
          <w:rFonts w:ascii="Arial" w:hAnsi="Arial" w:eastAsia="Arial" w:cs="Arial"/>
        </w:rPr>
        <w:t>software tools for identifying single proteoforms from top-down DDA mass spectra</w:t>
      </w:r>
      <w:r w:rsidRPr="00A8D87F" w:rsidR="00C971BF">
        <w:rPr>
          <w:rFonts w:ascii="Arial" w:hAnsi="Arial" w:eastAsia="Arial" w:cs="Arial"/>
        </w:rPr>
        <w:t xml:space="preserve">. </w:t>
      </w:r>
    </w:p>
    <w:p w:rsidR="00F44FBD" w:rsidP="00F44FBD" w:rsidRDefault="00F44FBD" w14:paraId="65313762" w14:textId="77777777">
      <w:pPr>
        <w:shd w:val="clear" w:color="auto" w:fill="FFFFFF" w:themeFill="background1"/>
        <w:spacing w:before="120" w:after="0" w:line="360" w:lineRule="auto"/>
        <w:jc w:val="both"/>
        <w:rPr>
          <w:rFonts w:ascii="Arial" w:hAnsi="Arial" w:eastAsia="Times New Roman" w:cs="Arial"/>
          <w:b/>
          <w:bCs/>
        </w:rPr>
      </w:pPr>
      <w:r>
        <w:rPr>
          <w:rFonts w:ascii="Arial" w:hAnsi="Arial" w:eastAsia="Times New Roman" w:cs="Arial"/>
          <w:b/>
          <w:bCs/>
        </w:rPr>
        <w:t>Methods</w:t>
      </w:r>
    </w:p>
    <w:p w:rsidR="00F44FBD" w:rsidP="00F44FBD" w:rsidRDefault="00F44FBD" w14:paraId="2C269753" w14:textId="77777777">
      <w:pPr>
        <w:spacing w:after="0" w:line="360" w:lineRule="auto"/>
        <w:rPr>
          <w:rFonts w:ascii="Arial" w:hAnsi="Arial" w:eastAsia="Times New Roman" w:cs="Arial"/>
          <w:b/>
          <w:bCs/>
        </w:rPr>
      </w:pPr>
      <w:r>
        <w:rPr>
          <w:rFonts w:ascii="Arial" w:hAnsi="Arial" w:eastAsia="Times New Roman" w:cs="Arial"/>
          <w:b/>
          <w:bCs/>
        </w:rPr>
        <w:t>E. coli sample preparation</w:t>
      </w:r>
    </w:p>
    <w:p w:rsidR="00F44FBD" w:rsidP="00F44FBD" w:rsidRDefault="00F44FBD" w14:paraId="5F881422" w14:textId="77777777">
      <w:pPr>
        <w:spacing w:after="0" w:line="360" w:lineRule="auto"/>
        <w:ind w:firstLine="360"/>
        <w:jc w:val="both"/>
        <w:rPr>
          <w:rFonts w:ascii="Arial" w:hAnsi="Arial" w:eastAsia="Times New Roman" w:cs="Arial"/>
        </w:rPr>
      </w:pPr>
      <w:r>
        <w:rPr>
          <w:rFonts w:ascii="Arial" w:hAnsi="Arial" w:eastAsia="Times New Roman" w:cs="Arial"/>
        </w:rPr>
        <w:t>E. coli K12 cells were pelleted through centrifugation at 5,000×g and 4</w:t>
      </w:r>
      <w:r>
        <w:rPr>
          <w:rFonts w:ascii="Symbol" w:hAnsi="Symbol" w:eastAsia="Symbol" w:cs="Symbol"/>
        </w:rPr>
        <w:t>°</w:t>
      </w:r>
      <w:r>
        <w:rPr>
          <w:rFonts w:ascii="Arial" w:hAnsi="Arial" w:eastAsia="Times New Roman" w:cs="Arial"/>
        </w:rPr>
        <w:t xml:space="preserve"> C for 5 min and washed with 5mL 1x PBS. Cell pellets were resuspended in 200uL 25 mM ammonium bicarbonate (ABC) buffer with the addition of 1x (v/v) protease inhibitor (EDTA free). Cells were lysed by using 0.1mm beads that were mixed with cell and ABC buffer with ratio 1: 1: 2 (v/v) and beating for 3 </w:t>
      </w:r>
      <w:r>
        <w:rPr>
          <w:rFonts w:ascii="Arial" w:hAnsi="Arial" w:eastAsia="Times New Roman" w:cs="Arial"/>
        </w:rPr>
        <w:t>min. After beads beating, the cell lysate was centrifuged at 12,000×g and 4</w:t>
      </w:r>
      <w:r>
        <w:rPr>
          <w:rFonts w:ascii="Symbol" w:hAnsi="Symbol" w:eastAsia="Symbol" w:cs="Symbol"/>
        </w:rPr>
        <w:t>°</w:t>
      </w:r>
      <w:r>
        <w:rPr>
          <w:rFonts w:ascii="Arial" w:hAnsi="Arial" w:eastAsia="Times New Roman" w:cs="Arial"/>
        </w:rPr>
        <w:t xml:space="preserve"> C for 4 min to remove the insoluble debris. Then </w:t>
      </w:r>
      <w:proofErr w:type="spellStart"/>
      <w:r>
        <w:rPr>
          <w:rFonts w:ascii="Arial" w:hAnsi="Arial" w:eastAsia="Times New Roman" w:cs="Arial"/>
        </w:rPr>
        <w:t>Amicon</w:t>
      </w:r>
      <w:proofErr w:type="spellEnd"/>
      <w:r>
        <w:rPr>
          <w:rFonts w:ascii="Arial" w:hAnsi="Arial" w:eastAsia="Times New Roman" w:cs="Arial"/>
        </w:rPr>
        <w:t xml:space="preserve"> Ultra-0.5 centrifugal filter will be applied for desalting and concentrated by centrifuged at 14,000×g and 4</w:t>
      </w:r>
      <w:r>
        <w:rPr>
          <w:rFonts w:ascii="Symbol" w:hAnsi="Symbol" w:eastAsia="Symbol" w:cs="Symbol"/>
        </w:rPr>
        <w:t>°</w:t>
      </w:r>
      <w:r>
        <w:rPr>
          <w:rFonts w:ascii="Arial" w:hAnsi="Arial" w:eastAsia="Times New Roman" w:cs="Arial"/>
        </w:rPr>
        <w:t xml:space="preserve"> C for 20 min. 1 µL of 1M DTT was added to the lysate and allowed to react at 55°C for 45 minutes and then 2.5 µL of 1M IAA were added and allowed to react at room temperature for 30 minutes. The concentration of the lysate was measured using the Pierce BCA Protein Assay Kit. </w:t>
      </w:r>
    </w:p>
    <w:p w:rsidR="00F44FBD" w:rsidP="00F44FBD" w:rsidRDefault="00F44FBD" w14:paraId="0279330C" w14:textId="77777777">
      <w:pPr>
        <w:spacing w:after="0" w:line="360" w:lineRule="auto"/>
        <w:rPr>
          <w:rFonts w:ascii="Arial" w:hAnsi="Arial" w:eastAsia="Times New Roman" w:cs="Arial"/>
          <w:b/>
          <w:bCs/>
        </w:rPr>
      </w:pPr>
      <w:r>
        <w:rPr>
          <w:rFonts w:ascii="Arial" w:hAnsi="Arial" w:eastAsia="Times New Roman" w:cs="Arial"/>
          <w:b/>
          <w:bCs/>
        </w:rPr>
        <w:t xml:space="preserve">Top-down RPLC-MS/MS analysis </w:t>
      </w:r>
    </w:p>
    <w:p w:rsidR="00F44FBD" w:rsidP="00F44FBD" w:rsidRDefault="00F44FBD" w14:paraId="7EA80CE7" w14:textId="1BC44352">
      <w:pPr>
        <w:spacing w:after="0" w:line="360" w:lineRule="auto"/>
        <w:ind w:firstLine="360"/>
        <w:jc w:val="both"/>
        <w:rPr>
          <w:rFonts w:ascii="Arial" w:hAnsi="Arial" w:eastAsia="Times New Roman" w:cs="Arial"/>
        </w:rPr>
      </w:pPr>
      <w:r w:rsidRPr="00B9626C">
        <w:rPr>
          <w:rFonts w:ascii="Arial" w:hAnsi="Arial" w:eastAsia="Times New Roman" w:cs="Arial"/>
        </w:rPr>
        <w:t xml:space="preserve">A total of 300ng E. coli protein was analyzed using a Thermo Scientific (Waltham, MA, USA) Ultimate 3000 LC system with a C2 RPLC capillary column (100 </w:t>
      </w:r>
      <w:proofErr w:type="spellStart"/>
      <w:r w:rsidRPr="00B9626C">
        <w:rPr>
          <w:rFonts w:ascii="Arial" w:hAnsi="Arial" w:eastAsia="Times New Roman" w:cs="Arial"/>
        </w:rPr>
        <w:t>μm</w:t>
      </w:r>
      <w:proofErr w:type="spellEnd"/>
      <w:r w:rsidRPr="00B9626C">
        <w:rPr>
          <w:rFonts w:ascii="Arial" w:hAnsi="Arial" w:eastAsia="Times New Roman" w:cs="Arial"/>
        </w:rPr>
        <w:t xml:space="preserve"> </w:t>
      </w:r>
      <w:proofErr w:type="spellStart"/>
      <w:r w:rsidRPr="00B9626C">
        <w:rPr>
          <w:rFonts w:ascii="Arial" w:hAnsi="Arial" w:eastAsia="Times New Roman" w:cs="Arial"/>
        </w:rPr>
        <w:t>i.d.</w:t>
      </w:r>
      <w:proofErr w:type="spellEnd"/>
      <w:r w:rsidRPr="00B9626C">
        <w:rPr>
          <w:rFonts w:ascii="Arial" w:hAnsi="Arial" w:eastAsia="Times New Roman" w:cs="Arial"/>
        </w:rPr>
        <w:t xml:space="preserve">, 60 cm length, Richland, WA, </w:t>
      </w:r>
      <w:proofErr w:type="spellStart"/>
      <w:r w:rsidRPr="00B9626C">
        <w:rPr>
          <w:rFonts w:ascii="Arial" w:hAnsi="Arial" w:eastAsia="Times New Roman" w:cs="Arial"/>
        </w:rPr>
        <w:t>CoAnn</w:t>
      </w:r>
      <w:proofErr w:type="spellEnd"/>
      <w:r w:rsidRPr="00B9626C">
        <w:rPr>
          <w:rFonts w:ascii="Arial" w:hAnsi="Arial" w:eastAsia="Times New Roman" w:cs="Arial"/>
        </w:rPr>
        <w:t>) coupled with a Thermo Orbitrap Lumos mass spectrometer (Waltham MA, USA). Mobile phase A was 0.1% FA in water. Mobile phase B was 0.1% FA, 50% acetonitrile with 50% isopropanol. A 9</w:t>
      </w:r>
      <w:r w:rsidRPr="00B9626C" w:rsidR="00544CA4">
        <w:rPr>
          <w:rFonts w:ascii="Arial" w:hAnsi="Arial" w:eastAsia="Times New Roman" w:cs="Arial"/>
        </w:rPr>
        <w:t>8</w:t>
      </w:r>
      <w:r w:rsidRPr="00B9626C">
        <w:rPr>
          <w:rFonts w:ascii="Arial" w:hAnsi="Arial" w:eastAsia="Times New Roman" w:cs="Arial"/>
        </w:rPr>
        <w:t xml:space="preserve">-min gradient (0-5 min 5%, 5-7 min for 5% to </w:t>
      </w:r>
      <w:r w:rsidRPr="00B9626C" w:rsidR="008C313D">
        <w:rPr>
          <w:rFonts w:ascii="Arial" w:hAnsi="Arial" w:eastAsia="Times New Roman" w:cs="Arial"/>
        </w:rPr>
        <w:t>3</w:t>
      </w:r>
      <w:r w:rsidRPr="00B9626C">
        <w:rPr>
          <w:rFonts w:ascii="Arial" w:hAnsi="Arial" w:eastAsia="Times New Roman" w:cs="Arial"/>
        </w:rPr>
        <w:t>5%, 7-</w:t>
      </w:r>
      <w:r w:rsidRPr="00B9626C" w:rsidR="008C313D">
        <w:rPr>
          <w:rFonts w:ascii="Arial" w:hAnsi="Arial" w:eastAsia="Times New Roman" w:cs="Arial"/>
        </w:rPr>
        <w:t>10</w:t>
      </w:r>
      <w:r w:rsidRPr="00B9626C">
        <w:rPr>
          <w:rFonts w:ascii="Arial" w:hAnsi="Arial" w:eastAsia="Times New Roman" w:cs="Arial"/>
        </w:rPr>
        <w:t xml:space="preserve"> min for </w:t>
      </w:r>
      <w:r w:rsidRPr="00B9626C" w:rsidR="008C313D">
        <w:rPr>
          <w:rFonts w:ascii="Arial" w:hAnsi="Arial" w:eastAsia="Times New Roman" w:cs="Arial"/>
        </w:rPr>
        <w:t>3</w:t>
      </w:r>
      <w:r w:rsidRPr="00B9626C">
        <w:rPr>
          <w:rFonts w:ascii="Arial" w:hAnsi="Arial" w:eastAsia="Times New Roman" w:cs="Arial"/>
        </w:rPr>
        <w:t xml:space="preserve">5% to </w:t>
      </w:r>
      <w:r w:rsidRPr="00B9626C" w:rsidR="008C313D">
        <w:rPr>
          <w:rFonts w:ascii="Arial" w:hAnsi="Arial" w:eastAsia="Times New Roman" w:cs="Arial"/>
        </w:rPr>
        <w:t>50</w:t>
      </w:r>
      <w:r w:rsidRPr="00B9626C">
        <w:rPr>
          <w:rFonts w:ascii="Arial" w:hAnsi="Arial" w:eastAsia="Times New Roman" w:cs="Arial"/>
        </w:rPr>
        <w:t>%</w:t>
      </w:r>
      <w:r w:rsidRPr="00B9626C" w:rsidR="008C313D">
        <w:rPr>
          <w:rFonts w:ascii="Arial" w:hAnsi="Arial" w:eastAsia="Times New Roman" w:cs="Arial"/>
        </w:rPr>
        <w:t>, 10-</w:t>
      </w:r>
      <w:r w:rsidRPr="00B9626C" w:rsidR="00544CA4">
        <w:rPr>
          <w:rFonts w:ascii="Arial" w:hAnsi="Arial" w:eastAsia="Times New Roman" w:cs="Arial"/>
        </w:rPr>
        <w:t>97 min for 50% to 80%</w:t>
      </w:r>
      <w:r w:rsidRPr="00B9626C" w:rsidR="00B9626C">
        <w:rPr>
          <w:rFonts w:ascii="Arial" w:hAnsi="Arial" w:eastAsia="Times New Roman" w:cs="Arial"/>
        </w:rPr>
        <w:t>, 97-98 min for 80% to 99%</w:t>
      </w:r>
      <w:r w:rsidRPr="00B9626C">
        <w:rPr>
          <w:rFonts w:ascii="Arial" w:hAnsi="Arial" w:eastAsia="Times New Roman" w:cs="Arial"/>
        </w:rPr>
        <w:t xml:space="preserve"> was applied with a flow rate of </w:t>
      </w:r>
      <w:r w:rsidRPr="00B9626C" w:rsidR="00544CA4">
        <w:rPr>
          <w:rFonts w:ascii="Arial" w:hAnsi="Arial" w:eastAsia="Times New Roman" w:cs="Arial"/>
        </w:rPr>
        <w:t>4</w:t>
      </w:r>
      <w:r w:rsidRPr="00B9626C">
        <w:rPr>
          <w:rFonts w:ascii="Arial" w:hAnsi="Arial" w:eastAsia="Times New Roman" w:cs="Arial"/>
        </w:rPr>
        <w:t xml:space="preserve">00 </w:t>
      </w:r>
      <w:proofErr w:type="spellStart"/>
      <w:r w:rsidRPr="00B9626C">
        <w:rPr>
          <w:rFonts w:ascii="Arial" w:hAnsi="Arial" w:eastAsia="Times New Roman" w:cs="Arial"/>
        </w:rPr>
        <w:t>nL</w:t>
      </w:r>
      <w:proofErr w:type="spellEnd"/>
      <w:r w:rsidRPr="00B9626C">
        <w:rPr>
          <w:rFonts w:ascii="Arial" w:hAnsi="Arial" w:eastAsia="Times New Roman" w:cs="Arial"/>
        </w:rPr>
        <w:t>/min.</w:t>
      </w:r>
      <w:r>
        <w:rPr>
          <w:rFonts w:ascii="Arial" w:hAnsi="Arial" w:eastAsia="Times New Roman" w:cs="Arial"/>
        </w:rPr>
        <w:t xml:space="preserve"> </w:t>
      </w:r>
    </w:p>
    <w:p w:rsidR="00F44FBD" w:rsidP="00F44FBD" w:rsidRDefault="00F44FBD" w14:paraId="1003E6F2" w14:textId="6D7C0E0A">
      <w:pPr>
        <w:spacing w:after="0" w:line="360" w:lineRule="auto"/>
        <w:ind w:firstLine="360"/>
        <w:jc w:val="both"/>
        <w:rPr>
          <w:rFonts w:ascii="Arial" w:hAnsi="Arial" w:eastAsia="Times New Roman" w:cs="Arial"/>
        </w:rPr>
      </w:pPr>
      <w:r w:rsidRPr="00471E15">
        <w:rPr>
          <w:rFonts w:ascii="Arial" w:hAnsi="Arial" w:eastAsia="Times New Roman" w:cs="Arial"/>
        </w:rPr>
        <w:t xml:space="preserve">MS1 </w:t>
      </w:r>
      <w:r w:rsidRPr="00471E15" w:rsidR="00D00E02">
        <w:rPr>
          <w:rFonts w:ascii="Arial" w:hAnsi="Arial" w:eastAsia="Times New Roman" w:cs="Arial"/>
        </w:rPr>
        <w:t xml:space="preserve">scans </w:t>
      </w:r>
      <w:r w:rsidRPr="00471E15">
        <w:rPr>
          <w:rFonts w:ascii="Arial" w:hAnsi="Arial" w:eastAsia="Times New Roman" w:cs="Arial"/>
        </w:rPr>
        <w:t>w</w:t>
      </w:r>
      <w:r w:rsidRPr="00471E15" w:rsidR="00D00E02">
        <w:rPr>
          <w:rFonts w:ascii="Arial" w:hAnsi="Arial" w:eastAsia="Times New Roman" w:cs="Arial"/>
        </w:rPr>
        <w:t xml:space="preserve">ere collected </w:t>
      </w:r>
      <w:r w:rsidRPr="00471E15">
        <w:rPr>
          <w:rFonts w:ascii="Arial" w:hAnsi="Arial" w:eastAsia="Times New Roman" w:cs="Arial"/>
          <w:color w:val="000000" w:themeColor="text1"/>
        </w:rPr>
        <w:t>at a resolution of</w:t>
      </w:r>
      <w:r w:rsidRPr="00471E15" w:rsidR="00D47A0B">
        <w:rPr>
          <w:rFonts w:ascii="Arial" w:hAnsi="Arial" w:eastAsia="Times New Roman" w:cs="Arial"/>
          <w:color w:val="000000" w:themeColor="text1"/>
        </w:rPr>
        <w:t xml:space="preserve"> 240,000 </w:t>
      </w:r>
      <w:r w:rsidRPr="00471E15" w:rsidR="00D00E02">
        <w:rPr>
          <w:rFonts w:ascii="Arial" w:hAnsi="Arial" w:eastAsia="Times New Roman" w:cs="Arial"/>
          <w:color w:val="000000" w:themeColor="text1"/>
        </w:rPr>
        <w:t xml:space="preserve">(at 200 m/z) </w:t>
      </w:r>
      <w:r w:rsidRPr="00471E15" w:rsidR="00D47A0B">
        <w:rPr>
          <w:rFonts w:ascii="Arial" w:hAnsi="Arial" w:eastAsia="Times New Roman" w:cs="Arial"/>
          <w:color w:val="000000" w:themeColor="text1"/>
        </w:rPr>
        <w:t xml:space="preserve">with 4 </w:t>
      </w:r>
      <w:proofErr w:type="spellStart"/>
      <w:r w:rsidRPr="00471E15" w:rsidR="00D47A0B">
        <w:rPr>
          <w:rFonts w:ascii="Arial" w:hAnsi="Arial" w:eastAsia="Times New Roman" w:cs="Arial"/>
          <w:color w:val="000000" w:themeColor="text1"/>
        </w:rPr>
        <w:t>microscans</w:t>
      </w:r>
      <w:proofErr w:type="spellEnd"/>
      <w:r w:rsidRPr="00471E15" w:rsidR="00D00E02">
        <w:rPr>
          <w:rFonts w:ascii="Arial" w:hAnsi="Arial" w:eastAsia="Times New Roman" w:cs="Arial"/>
          <w:color w:val="000000" w:themeColor="text1"/>
        </w:rPr>
        <w:t xml:space="preserve"> and a scan range </w:t>
      </w:r>
      <w:r w:rsidRPr="00471E15" w:rsidR="00586362">
        <w:rPr>
          <w:rFonts w:ascii="Arial" w:hAnsi="Arial" w:eastAsia="Times New Roman" w:cs="Arial"/>
          <w:color w:val="000000" w:themeColor="text1"/>
        </w:rPr>
        <w:t xml:space="preserve">720-1200 </w:t>
      </w:r>
      <w:r w:rsidRPr="00471E15" w:rsidR="00586362">
        <w:rPr>
          <w:rFonts w:ascii="Arial" w:hAnsi="Arial" w:eastAsia="Times New Roman" w:cs="Arial"/>
          <w:i/>
          <w:iCs/>
          <w:color w:val="000000" w:themeColor="text1"/>
        </w:rPr>
        <w:t>m</w:t>
      </w:r>
      <w:r w:rsidRPr="00471E15" w:rsidR="00586362">
        <w:rPr>
          <w:rFonts w:ascii="Arial" w:hAnsi="Arial" w:eastAsia="Times New Roman" w:cs="Arial"/>
          <w:color w:val="000000" w:themeColor="text1"/>
        </w:rPr>
        <w:t>/</w:t>
      </w:r>
      <w:r w:rsidRPr="00471E15" w:rsidR="00586362">
        <w:rPr>
          <w:rFonts w:ascii="Arial" w:hAnsi="Arial" w:eastAsia="Times New Roman" w:cs="Arial"/>
          <w:i/>
          <w:iCs/>
          <w:color w:val="000000" w:themeColor="text1"/>
        </w:rPr>
        <w:t>z</w:t>
      </w:r>
      <w:r w:rsidRPr="00471E15" w:rsidR="00D47A0B">
        <w:rPr>
          <w:rFonts w:ascii="Arial" w:hAnsi="Arial" w:eastAsia="Times New Roman" w:cs="Arial"/>
          <w:color w:val="000000" w:themeColor="text1"/>
        </w:rPr>
        <w:t xml:space="preserve">. </w:t>
      </w:r>
      <w:r w:rsidRPr="00471E15">
        <w:rPr>
          <w:rFonts w:ascii="Arial" w:hAnsi="Arial" w:eastAsia="Times New Roman" w:cs="Arial"/>
        </w:rPr>
        <w:t xml:space="preserve">The top </w:t>
      </w:r>
      <w:r w:rsidRPr="00471E15" w:rsidR="00586362">
        <w:rPr>
          <w:rFonts w:ascii="Arial" w:hAnsi="Arial" w:eastAsia="Times New Roman" w:cs="Arial"/>
        </w:rPr>
        <w:t>6</w:t>
      </w:r>
      <w:r w:rsidRPr="00471E15">
        <w:rPr>
          <w:rFonts w:ascii="Arial" w:hAnsi="Arial" w:eastAsia="Times New Roman" w:cs="Arial"/>
        </w:rPr>
        <w:t xml:space="preserve"> precursors in each MS1 scan were selected for Higher-energy C-trap dissociation (HCD) MS/MS analyses with following settings: </w:t>
      </w:r>
      <w:r w:rsidRPr="00471E15" w:rsidR="00C667DB">
        <w:rPr>
          <w:rFonts w:ascii="Arial" w:hAnsi="Arial" w:eastAsia="Times New Roman" w:cs="Arial"/>
        </w:rPr>
        <w:t>t</w:t>
      </w:r>
      <w:r w:rsidRPr="00471E15">
        <w:rPr>
          <w:rFonts w:ascii="Arial" w:hAnsi="Arial" w:eastAsia="Times New Roman" w:cs="Arial"/>
        </w:rPr>
        <w:t xml:space="preserve">he precursor isolation window was 3 </w:t>
      </w:r>
      <w:r w:rsidRPr="00471E15">
        <w:rPr>
          <w:rFonts w:ascii="Arial" w:hAnsi="Arial" w:eastAsia="Times New Roman" w:cs="Arial"/>
          <w:i/>
          <w:iCs/>
        </w:rPr>
        <w:t>m</w:t>
      </w:r>
      <w:r w:rsidRPr="00471E15">
        <w:rPr>
          <w:rFonts w:ascii="Arial" w:hAnsi="Arial" w:eastAsia="Times New Roman" w:cs="Arial"/>
        </w:rPr>
        <w:t>/</w:t>
      </w:r>
      <w:r w:rsidRPr="00471E15">
        <w:rPr>
          <w:rFonts w:ascii="Arial" w:hAnsi="Arial" w:eastAsia="Times New Roman" w:cs="Arial"/>
          <w:i/>
          <w:iCs/>
        </w:rPr>
        <w:t>z</w:t>
      </w:r>
      <w:r w:rsidRPr="00471E15">
        <w:rPr>
          <w:rFonts w:ascii="Arial" w:hAnsi="Arial" w:eastAsia="Times New Roman" w:cs="Arial"/>
        </w:rPr>
        <w:t xml:space="preserve">, the normalized collision energy was 30%; the Automated Gain Control (AGC) target was </w:t>
      </w:r>
      <w:r w:rsidRPr="00471E15" w:rsidR="00E743AA">
        <w:rPr>
          <w:rFonts w:ascii="Arial" w:hAnsi="Arial" w:eastAsia="Times New Roman" w:cs="Arial"/>
        </w:rPr>
        <w:t>10</w:t>
      </w:r>
      <w:r w:rsidRPr="00471E15" w:rsidR="00E743AA">
        <w:rPr>
          <w:rFonts w:ascii="Arial" w:hAnsi="Arial" w:eastAsia="Times New Roman" w:cs="Arial"/>
          <w:vertAlign w:val="superscript"/>
        </w:rPr>
        <w:t>6</w:t>
      </w:r>
      <w:r w:rsidRPr="00471E15">
        <w:rPr>
          <w:rFonts w:ascii="Arial" w:hAnsi="Arial" w:eastAsia="Times New Roman" w:cs="Arial"/>
        </w:rPr>
        <w:t xml:space="preserve">, and the maximum injection time was </w:t>
      </w:r>
      <w:r w:rsidRPr="00471E15" w:rsidR="00BE56A8">
        <w:rPr>
          <w:rFonts w:ascii="Arial" w:hAnsi="Arial" w:eastAsia="Times New Roman" w:cs="Arial"/>
        </w:rPr>
        <w:t>50</w:t>
      </w:r>
      <w:r w:rsidRPr="00471E15">
        <w:rPr>
          <w:rFonts w:ascii="Arial" w:hAnsi="Arial" w:eastAsia="Times New Roman" w:cs="Arial"/>
        </w:rPr>
        <w:t xml:space="preserve">0 </w:t>
      </w:r>
      <w:proofErr w:type="spellStart"/>
      <w:r w:rsidRPr="00471E15">
        <w:rPr>
          <w:rFonts w:ascii="Arial" w:hAnsi="Arial" w:eastAsia="Times New Roman" w:cs="Arial"/>
        </w:rPr>
        <w:t>ms</w:t>
      </w:r>
      <w:proofErr w:type="spellEnd"/>
      <w:r w:rsidRPr="00471E15" w:rsidR="00BA36D3">
        <w:rPr>
          <w:rFonts w:ascii="Arial" w:hAnsi="Arial" w:eastAsia="Times New Roman" w:cs="Arial"/>
        </w:rPr>
        <w:t>;</w:t>
      </w:r>
      <w:r w:rsidRPr="00471E15" w:rsidR="00386379">
        <w:rPr>
          <w:rFonts w:ascii="Arial" w:hAnsi="Arial" w:eastAsia="Times New Roman" w:cs="Arial"/>
        </w:rPr>
        <w:t xml:space="preserve"> the </w:t>
      </w:r>
      <w:proofErr w:type="spellStart"/>
      <w:r w:rsidRPr="00471E15" w:rsidR="00386379">
        <w:rPr>
          <w:rFonts w:ascii="Arial" w:hAnsi="Arial" w:eastAsia="Times New Roman" w:cs="Arial"/>
        </w:rPr>
        <w:t>microscan</w:t>
      </w:r>
      <w:proofErr w:type="spellEnd"/>
      <w:r w:rsidRPr="00471E15" w:rsidR="00386379">
        <w:rPr>
          <w:rFonts w:ascii="Arial" w:hAnsi="Arial" w:eastAsia="Times New Roman" w:cs="Arial"/>
        </w:rPr>
        <w:t xml:space="preserve"> number was 1;</w:t>
      </w:r>
      <w:r w:rsidRPr="00471E15" w:rsidR="00BA36D3">
        <w:rPr>
          <w:rFonts w:ascii="Arial" w:hAnsi="Arial" w:eastAsia="Times New Roman" w:cs="Arial"/>
        </w:rPr>
        <w:t xml:space="preserve"> the resolution was </w:t>
      </w:r>
      <w:r w:rsidRPr="00471E15" w:rsidR="00C667DB">
        <w:rPr>
          <w:rFonts w:ascii="Arial" w:hAnsi="Arial" w:eastAsia="Times New Roman" w:cs="Arial"/>
        </w:rPr>
        <w:t xml:space="preserve">60,000 (at 200 m/z); and the scan range was 400-2000 </w:t>
      </w:r>
      <w:r w:rsidRPr="00471E15" w:rsidR="00C667DB">
        <w:rPr>
          <w:rFonts w:ascii="Arial" w:hAnsi="Arial" w:eastAsia="Times New Roman" w:cs="Arial"/>
          <w:i/>
          <w:iCs/>
        </w:rPr>
        <w:t>m</w:t>
      </w:r>
      <w:r w:rsidRPr="00471E15" w:rsidR="00C667DB">
        <w:rPr>
          <w:rFonts w:ascii="Arial" w:hAnsi="Arial" w:eastAsia="Times New Roman" w:cs="Arial"/>
        </w:rPr>
        <w:t>/</w:t>
      </w:r>
      <w:r w:rsidRPr="00471E15" w:rsidR="00C667DB">
        <w:rPr>
          <w:rFonts w:ascii="Arial" w:hAnsi="Arial" w:eastAsia="Times New Roman" w:cs="Arial"/>
          <w:i/>
          <w:iCs/>
        </w:rPr>
        <w:t>z</w:t>
      </w:r>
      <w:r w:rsidRPr="00471E15" w:rsidR="00C667DB">
        <w:rPr>
          <w:rFonts w:ascii="Arial" w:hAnsi="Arial" w:eastAsia="Times New Roman" w:cs="Arial"/>
        </w:rPr>
        <w:t>.</w:t>
      </w:r>
      <w:r w:rsidRPr="00471E15">
        <w:rPr>
          <w:rFonts w:ascii="Arial" w:hAnsi="Arial" w:eastAsia="Times New Roman" w:cs="Arial"/>
        </w:rPr>
        <w:t xml:space="preserve"> </w:t>
      </w:r>
    </w:p>
    <w:p w:rsidR="00F44FBD" w:rsidP="00F44FBD" w:rsidRDefault="00F44FBD" w14:paraId="00BF810C" w14:textId="77777777">
      <w:pPr>
        <w:spacing w:after="0" w:line="360" w:lineRule="auto"/>
        <w:jc w:val="both"/>
        <w:rPr>
          <w:rFonts w:ascii="Arial" w:hAnsi="Arial" w:eastAsia="Times New Roman" w:cs="Arial"/>
          <w:b/>
          <w:bCs/>
        </w:rPr>
      </w:pPr>
      <w:r>
        <w:rPr>
          <w:rFonts w:ascii="Arial" w:hAnsi="Arial" w:eastAsia="Times New Roman" w:cs="Arial"/>
          <w:b/>
          <w:bCs/>
        </w:rPr>
        <w:t>Top-down mass spectral preprocessing</w:t>
      </w:r>
    </w:p>
    <w:p w:rsidRPr="0004086E" w:rsidR="00F44FBD" w:rsidP="00A8D87F" w:rsidRDefault="00F44FBD" w14:paraId="4DC66680" w14:textId="59387355">
      <w:pPr>
        <w:spacing w:after="0" w:line="360" w:lineRule="auto"/>
        <w:ind w:firstLine="360"/>
        <w:jc w:val="both"/>
        <w:rPr>
          <w:rFonts w:ascii="Arial" w:hAnsi="Arial" w:cs="Arial"/>
          <w:color w:val="000000" w:themeColor="text1"/>
          <w:highlight w:val="yellow"/>
        </w:rPr>
      </w:pPr>
      <w:r w:rsidRPr="0004086E">
        <w:rPr>
          <w:rFonts w:ascii="Arial" w:hAnsi="Arial" w:eastAsia="Times New Roman" w:cs="Arial"/>
          <w:color w:val="000000" w:themeColor="text1"/>
        </w:rPr>
        <w:t xml:space="preserve">Top-down MS raw data files were converted to </w:t>
      </w:r>
      <w:proofErr w:type="spellStart"/>
      <w:r w:rsidRPr="0004086E">
        <w:rPr>
          <w:rFonts w:ascii="Arial" w:hAnsi="Arial" w:eastAsia="Times New Roman" w:cs="Arial"/>
          <w:color w:val="000000" w:themeColor="text1"/>
        </w:rPr>
        <w:t>mzML</w:t>
      </w:r>
      <w:proofErr w:type="spellEnd"/>
      <w:r w:rsidRPr="0004086E">
        <w:rPr>
          <w:rFonts w:ascii="Arial" w:hAnsi="Arial" w:eastAsia="Times New Roman" w:cs="Arial"/>
          <w:color w:val="000000" w:themeColor="text1"/>
        </w:rPr>
        <w:t xml:space="preserve"> files using </w:t>
      </w:r>
      <w:proofErr w:type="spellStart"/>
      <w:r w:rsidRPr="0004086E">
        <w:rPr>
          <w:rFonts w:ascii="Arial" w:hAnsi="Arial" w:eastAsia="Times New Roman" w:cs="Arial"/>
          <w:color w:val="000000" w:themeColor="text1"/>
        </w:rPr>
        <w:t>msconvert</w:t>
      </w:r>
      <w:proofErr w:type="spellEnd"/>
      <w:r w:rsidRPr="0004086E">
        <w:rPr>
          <w:rFonts w:ascii="Arial" w:hAnsi="Arial" w:eastAsia="Times New Roman" w:cs="Arial"/>
          <w:color w:val="000000" w:themeColor="text1"/>
        </w:rPr>
        <w:t xml:space="preserve"> </w:t>
      </w:r>
      <w:r w:rsidRPr="0004086E">
        <w:rPr>
          <w:rFonts w:ascii="Arial" w:hAnsi="Arial" w:eastAsia="Times New Roman" w:cs="Arial"/>
          <w:color w:val="000000" w:themeColor="text1"/>
        </w:rPr>
        <w:fldChar w:fldCharType="begin"/>
      </w:r>
      <w:r w:rsidRPr="0004086E" w:rsidR="006E5A77">
        <w:rPr>
          <w:rFonts w:ascii="Arial" w:hAnsi="Arial" w:eastAsia="Times New Roman" w:cs="Arial"/>
          <w:color w:val="000000" w:themeColor="text1"/>
        </w:rPr>
        <w:instrText xml:space="preserve"> ADDIN EN.CITE &lt;EndNote&gt;&lt;Cite&gt;&lt;Author&gt;Kessner&lt;/Author&gt;&lt;Year&gt;2008&lt;/Year&gt;&lt;RecNum&gt;848&lt;/RecNum&gt;&lt;DisplayText&gt;[16]&lt;/DisplayText&gt;&lt;record&gt;&lt;rec-number&gt;848&lt;/rec-number&gt;&lt;foreign-keys&gt;&lt;key app="EN" db-id="pw2r59xpx0zsfmed0t4px0rpxdsrd5srtdtd" timestamp="1523734003"&gt;848&lt;/key&gt;&lt;/foreign-keys&gt;&lt;ref-type name="Journal Article"&gt;17&lt;/ref-type&gt;&lt;contributors&gt;&lt;authors&gt;&lt;author&gt;Kessner, D.&lt;/author&gt;&lt;author&gt;Chambers, M.&lt;/author&gt;&lt;author&gt;Burke, R.&lt;/author&gt;&lt;author&gt;Agus, D.&lt;/author&gt;&lt;author&gt;Mallick, P.&lt;/author&gt;&lt;/authors&gt;&lt;/contributors&gt;&lt;auth-address&gt;Spielberg Family Center for Applied Proteomics, Cedars-Sinai Medical Center, USA. darren@proteowizard.org&lt;/auth-address&gt;&lt;titles&gt;&lt;title&gt;ProteoWizard: open source software for rapid proteomics tools development&lt;/title&gt;&lt;secondary-title&gt;Bioinformatics&lt;/secondary-title&gt;&lt;/titles&gt;&lt;periodical&gt;&lt;full-title&gt;Bioinformatics&lt;/full-title&gt;&lt;/periodical&gt;&lt;pages&gt;2534-6&lt;/pages&gt;&lt;volume&gt;24&lt;/volume&gt;&lt;number&gt;21&lt;/number&gt;&lt;keywords&gt;&lt;keyword&gt;Databases, Protein&lt;/keyword&gt;&lt;keyword&gt;Proteins/analysis/chemistry&lt;/keyword&gt;&lt;keyword&gt;Proteome/*analysis/chemistry&lt;/keyword&gt;&lt;keyword&gt;Proteomics/*methods&lt;/keyword&gt;&lt;keyword&gt;*Software&lt;/keyword&gt;&lt;keyword&gt;User-Computer Interface&lt;/keyword&gt;&lt;/keywords&gt;&lt;dates&gt;&lt;year&gt;2008&lt;/year&gt;&lt;pub-dates&gt;&lt;date&gt;Nov 1&lt;/date&gt;&lt;/pub-dates&gt;&lt;/dates&gt;&lt;isbn&gt;1367-4811 (Electronic)&amp;#xD;1367-4803 (Linking)&lt;/isbn&gt;&lt;accession-num&gt;18606607&lt;/accession-num&gt;&lt;urls&gt;&lt;related-urls&gt;&lt;url&gt;https://www.ncbi.nlm.nih.gov/pubmed/18606607&lt;/url&gt;&lt;/related-urls&gt;&lt;/urls&gt;&lt;custom2&gt;PMC2732273&lt;/custom2&gt;&lt;electronic-resource-num&gt;10.1093/bioinformatics/btn323&lt;/electronic-resource-num&gt;&lt;/record&gt;&lt;/Cite&gt;&lt;/EndNote&gt;</w:instrText>
      </w:r>
      <w:r w:rsidRPr="0004086E">
        <w:rPr>
          <w:rFonts w:ascii="Arial" w:hAnsi="Arial" w:eastAsia="Times New Roman" w:cs="Arial"/>
          <w:color w:val="000000" w:themeColor="text1"/>
        </w:rPr>
        <w:fldChar w:fldCharType="separate"/>
      </w:r>
      <w:r w:rsidRPr="0004086E" w:rsidR="006E5A77">
        <w:rPr>
          <w:rFonts w:ascii="Arial" w:hAnsi="Arial" w:eastAsia="Times New Roman" w:cs="Arial"/>
          <w:noProof/>
          <w:color w:val="000000" w:themeColor="text1"/>
        </w:rPr>
        <w:t>[16]</w:t>
      </w:r>
      <w:r w:rsidRPr="0004086E">
        <w:rPr>
          <w:rFonts w:ascii="Arial" w:hAnsi="Arial" w:eastAsia="Times New Roman" w:cs="Arial"/>
          <w:color w:val="000000" w:themeColor="text1"/>
        </w:rPr>
        <w:fldChar w:fldCharType="end"/>
      </w:r>
      <w:r w:rsidRPr="0004086E">
        <w:rPr>
          <w:rFonts w:ascii="Arial" w:hAnsi="Arial" w:eastAsia="Times New Roman" w:cs="Arial"/>
          <w:color w:val="000000" w:themeColor="text1"/>
        </w:rPr>
        <w:t xml:space="preserve">, and then the </w:t>
      </w:r>
      <w:proofErr w:type="spellStart"/>
      <w:r w:rsidRPr="0004086E">
        <w:rPr>
          <w:rFonts w:ascii="Arial" w:hAnsi="Arial" w:eastAsia="Times New Roman" w:cs="Arial"/>
          <w:color w:val="000000" w:themeColor="text1"/>
        </w:rPr>
        <w:t>mzML</w:t>
      </w:r>
      <w:proofErr w:type="spellEnd"/>
      <w:r w:rsidRPr="0004086E">
        <w:rPr>
          <w:rFonts w:ascii="Arial" w:hAnsi="Arial" w:eastAsia="Times New Roman" w:cs="Arial"/>
          <w:color w:val="000000" w:themeColor="text1"/>
        </w:rPr>
        <w:t xml:space="preserve"> files were analyzed by TopFD (version 1.7.6 and Supplemental Table S1 for parameter settings) </w:t>
      </w:r>
      <w:r w:rsidRPr="0004086E">
        <w:rPr>
          <w:rFonts w:ascii="Arial" w:hAnsi="Arial" w:eastAsia="Times New Roman" w:cs="Arial"/>
          <w:color w:val="000000" w:themeColor="text1"/>
        </w:rPr>
        <w:fldChar w:fldCharType="begin">
          <w:fldData xml:space="preserve">PEVuZE5vdGU+PENpdGU+PEF1dGhvcj5CYXNoYXJhdDwvQXV0aG9yPjxZZWFyPjIwMjM8L1llYXI+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</w:fldData>
        </w:fldChar>
      </w:r>
      <w:r w:rsidRPr="0004086E" w:rsidR="006E5A77">
        <w:rPr>
          <w:rFonts w:ascii="Arial" w:hAnsi="Arial" w:eastAsia="Times New Roman" w:cs="Arial"/>
          <w:color w:val="000000" w:themeColor="text1"/>
        </w:rPr>
        <w:instrText xml:space="preserve"> ADDIN EN.CITE </w:instrText>
      </w:r>
      <w:r w:rsidRPr="0004086E" w:rsidR="006E5A77">
        <w:rPr>
          <w:rFonts w:ascii="Arial" w:hAnsi="Arial" w:eastAsia="Times New Roman" w:cs="Arial"/>
          <w:color w:val="000000" w:themeColor="text1"/>
        </w:rPr>
        <w:fldChar w:fldCharType="begin">
          <w:fldData xml:space="preserve">PEVuZE5vdGU+PENpdGU+PEF1dGhvcj5CYXNoYXJhdDwvQXV0aG9yPjxZZWFyPjIwMjM8L1llYXI+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</w:fldData>
        </w:fldChar>
      </w:r>
      <w:r w:rsidRPr="0004086E" w:rsidR="006E5A77">
        <w:rPr>
          <w:rFonts w:ascii="Arial" w:hAnsi="Arial" w:eastAsia="Times New Roman" w:cs="Arial"/>
          <w:color w:val="000000" w:themeColor="text1"/>
        </w:rPr>
        <w:instrText xml:space="preserve"> ADDIN EN.CITE.DATA </w:instrText>
      </w:r>
      <w:r w:rsidRPr="0004086E" w:rsidR="006E5A77">
        <w:rPr>
          <w:rFonts w:ascii="Arial" w:hAnsi="Arial" w:eastAsia="Times New Roman" w:cs="Arial"/>
          <w:color w:val="000000" w:themeColor="text1"/>
        </w:rPr>
      </w:r>
      <w:r w:rsidRPr="0004086E" w:rsidR="006E5A77">
        <w:rPr>
          <w:rFonts w:ascii="Arial" w:hAnsi="Arial" w:eastAsia="Times New Roman" w:cs="Arial"/>
          <w:color w:val="000000" w:themeColor="text1"/>
        </w:rPr>
        <w:fldChar w:fldCharType="end"/>
      </w:r>
      <w:r w:rsidRPr="0004086E">
        <w:rPr>
          <w:rFonts w:ascii="Arial" w:hAnsi="Arial" w:eastAsia="Times New Roman" w:cs="Arial"/>
          <w:color w:val="000000" w:themeColor="text1"/>
        </w:rPr>
      </w:r>
      <w:r w:rsidRPr="0004086E">
        <w:rPr>
          <w:rFonts w:ascii="Arial" w:hAnsi="Arial" w:eastAsia="Times New Roman" w:cs="Arial"/>
          <w:color w:val="000000" w:themeColor="text1"/>
        </w:rPr>
        <w:fldChar w:fldCharType="separate"/>
      </w:r>
      <w:r w:rsidRPr="0004086E" w:rsidR="006E5A77">
        <w:rPr>
          <w:rFonts w:ascii="Arial" w:hAnsi="Arial" w:eastAsia="Times New Roman" w:cs="Arial"/>
          <w:noProof/>
          <w:color w:val="000000" w:themeColor="text1"/>
        </w:rPr>
        <w:t>[17]</w:t>
      </w:r>
      <w:r w:rsidRPr="0004086E">
        <w:rPr>
          <w:rFonts w:ascii="Arial" w:hAnsi="Arial" w:eastAsia="Times New Roman" w:cs="Arial"/>
          <w:color w:val="000000" w:themeColor="text1"/>
        </w:rPr>
        <w:fldChar w:fldCharType="end"/>
      </w:r>
      <w:r w:rsidRPr="0004086E">
        <w:rPr>
          <w:rFonts w:ascii="Arial" w:hAnsi="Arial" w:eastAsia="Times New Roman" w:cs="Arial"/>
          <w:color w:val="000000" w:themeColor="text1"/>
        </w:rPr>
        <w:t xml:space="preserve"> for spectral deconvolution and feature detection. For each reported proteoform feature with multiple charge states, a single charge proteoform feature (SCPF) was obtained for each charge state of the feature.  For each MS/MS spectrum, the SCPFs observed in its isolation window were ranked based on their total peak intensities within the window, and the top two SCPFs were assigned to the spectrum. </w:t>
      </w:r>
    </w:p>
    <w:p w:rsidR="00F44FBD" w:rsidP="00F44FBD" w:rsidRDefault="00F44FBD" w14:paraId="4F571EBB" w14:textId="77777777">
      <w:pPr>
        <w:spacing w:after="0" w:line="360" w:lineRule="auto"/>
        <w:jc w:val="both"/>
        <w:rPr>
          <w:rFonts w:ascii="Arial" w:hAnsi="Arial" w:eastAsia="Times New Roman" w:cs="Arial"/>
          <w:b/>
          <w:bCs/>
          <w:color w:val="000000" w:themeColor="text1"/>
        </w:rPr>
      </w:pPr>
      <w:r>
        <w:rPr>
          <w:rFonts w:ascii="Arial" w:hAnsi="Arial" w:eastAsia="Times New Roman" w:cs="Arial"/>
          <w:b/>
          <w:bCs/>
          <w:color w:val="000000" w:themeColor="text1"/>
        </w:rPr>
        <w:t>Primary precursor selection</w:t>
      </w:r>
    </w:p>
    <w:p w:rsidR="00F44FBD" w:rsidP="00F44FBD" w:rsidRDefault="00F44FBD" w14:paraId="5C42D641" w14:textId="1D6B90B1">
      <w:pPr>
        <w:spacing w:after="0" w:line="360" w:lineRule="auto"/>
        <w:ind w:firstLine="360"/>
        <w:jc w:val="both"/>
        <w:rPr>
          <w:rFonts w:ascii="Arial" w:hAnsi="Arial" w:eastAsia="Times New Roman" w:cs="Arial"/>
          <w:color w:val="000000" w:themeColor="text1"/>
        </w:rPr>
      </w:pPr>
      <w:r>
        <w:rPr>
          <w:rFonts w:ascii="Arial" w:hAnsi="Arial" w:eastAsia="Times New Roman" w:cs="Arial"/>
          <w:color w:val="000000" w:themeColor="text1"/>
        </w:rPr>
        <w:t xml:space="preserve">An MS/MS spectrum is treated as a multiplexing one if the ratio of the total peak intensities </w:t>
      </w:r>
      <w:r w:rsidR="00DD16E5">
        <w:rPr>
          <w:rFonts w:ascii="Arial" w:hAnsi="Arial" w:eastAsia="Times New Roman" w:cs="Arial"/>
          <w:color w:val="000000" w:themeColor="text1"/>
        </w:rPr>
        <w:t>of</w:t>
      </w:r>
      <w:r>
        <w:rPr>
          <w:rFonts w:ascii="Arial" w:hAnsi="Arial" w:eastAsia="Times New Roman" w:cs="Arial"/>
          <w:color w:val="000000" w:themeColor="text1"/>
        </w:rPr>
        <w:t xml:space="preserve"> the second</w:t>
      </w:r>
      <w:r w:rsidR="00054A13">
        <w:rPr>
          <w:rFonts w:ascii="Arial" w:hAnsi="Arial" w:eastAsia="Times New Roman" w:cs="Arial"/>
          <w:color w:val="000000" w:themeColor="text1"/>
        </w:rPr>
        <w:t xml:space="preserve"> most </w:t>
      </w:r>
      <w:r w:rsidR="00DD16E5">
        <w:rPr>
          <w:rFonts w:ascii="Arial" w:hAnsi="Arial" w:eastAsia="Times New Roman" w:cs="Arial"/>
          <w:color w:val="000000" w:themeColor="text1"/>
        </w:rPr>
        <w:t>abundant</w:t>
      </w:r>
      <w:r>
        <w:rPr>
          <w:rFonts w:ascii="Arial" w:hAnsi="Arial" w:eastAsia="Times New Roman" w:cs="Arial"/>
          <w:color w:val="000000" w:themeColor="text1"/>
        </w:rPr>
        <w:t xml:space="preserve"> and first </w:t>
      </w:r>
      <w:r w:rsidR="00DD16E5">
        <w:rPr>
          <w:rFonts w:ascii="Arial" w:hAnsi="Arial" w:eastAsia="Times New Roman" w:cs="Arial"/>
          <w:color w:val="000000" w:themeColor="text1"/>
        </w:rPr>
        <w:t xml:space="preserve">most abundant </w:t>
      </w:r>
      <w:r w:rsidR="005F358B">
        <w:rPr>
          <w:rFonts w:ascii="Arial" w:hAnsi="Arial" w:eastAsia="Times New Roman" w:cs="Arial"/>
          <w:color w:val="000000" w:themeColor="text1"/>
        </w:rPr>
        <w:t>SCPFs in the isolation window</w:t>
      </w:r>
      <w:r>
        <w:rPr>
          <w:rFonts w:ascii="Arial" w:hAnsi="Arial" w:eastAsia="Times New Roman" w:cs="Arial"/>
          <w:color w:val="000000" w:themeColor="text1"/>
        </w:rPr>
        <w:t xml:space="preserve"> is higher than </w:t>
      </w:r>
      <w:r>
        <w:rPr>
          <w:rFonts w:ascii="Cambria Math" w:hAnsi="Cambria Math" w:eastAsia="Times New Roman" w:cs="Arial"/>
          <w:color w:val="000000" w:themeColor="text1"/>
        </w:rPr>
        <w:t>𝛼</w:t>
      </w:r>
      <w:r>
        <w:rPr>
          <w:rFonts w:ascii="Arial" w:hAnsi="Arial" w:eastAsia="Times New Roman" w:cs="Arial"/>
          <w:color w:val="000000" w:themeColor="text1"/>
        </w:rPr>
        <w:t xml:space="preserve">, where </w:t>
      </w:r>
      <w:r>
        <w:rPr>
          <w:rFonts w:ascii="Cambria Math" w:hAnsi="Cambria Math" w:eastAsia="Times New Roman" w:cs="Arial"/>
          <w:color w:val="000000" w:themeColor="text1"/>
        </w:rPr>
        <w:t>𝛼</w:t>
      </w:r>
      <w:r>
        <w:rPr>
          <w:rFonts w:ascii="Arial" w:hAnsi="Arial" w:eastAsia="Times New Roman" w:cs="Arial"/>
          <w:color w:val="000000" w:themeColor="text1"/>
        </w:rPr>
        <w:t xml:space="preserve"> is user specified parameter (the default setting of </w:t>
      </w:r>
      <w:r>
        <w:rPr>
          <w:rFonts w:ascii="Cambria Math" w:hAnsi="Cambria Math" w:eastAsia="Times New Roman" w:cs="Arial"/>
          <w:color w:val="000000" w:themeColor="text1"/>
        </w:rPr>
        <w:t>𝛼</w:t>
      </w:r>
      <w:r>
        <w:rPr>
          <w:rFonts w:ascii="Arial" w:hAnsi="Arial" w:eastAsia="Times New Roman" w:cs="Arial"/>
          <w:color w:val="000000" w:themeColor="text1"/>
        </w:rPr>
        <w:t xml:space="preserve"> is 20%). </w:t>
      </w:r>
      <w:r>
        <w:rPr>
          <w:rFonts w:ascii="Arial" w:hAnsi="Arial" w:eastAsia="Times New Roman" w:cs="Arial"/>
        </w:rPr>
        <w:t xml:space="preserve">For a multiplexed spectrum with two precursors, two rounds of database searches are </w:t>
      </w:r>
      <w:r w:rsidR="00C4047E">
        <w:rPr>
          <w:rFonts w:ascii="Arial" w:hAnsi="Arial" w:eastAsia="Times New Roman" w:cs="Arial"/>
        </w:rPr>
        <w:t xml:space="preserve">conducted with </w:t>
      </w:r>
      <w:r w:rsidR="00AA09FB">
        <w:rPr>
          <w:rFonts w:ascii="Arial" w:hAnsi="Arial" w:eastAsia="Times New Roman" w:cs="Arial"/>
        </w:rPr>
        <w:t xml:space="preserve">the aim of </w:t>
      </w:r>
      <w:r w:rsidR="005831EC">
        <w:rPr>
          <w:rFonts w:ascii="Arial" w:hAnsi="Arial" w:eastAsia="Times New Roman" w:cs="Arial"/>
        </w:rPr>
        <w:t>identify</w:t>
      </w:r>
      <w:r w:rsidR="00AA09FB">
        <w:rPr>
          <w:rFonts w:ascii="Arial" w:hAnsi="Arial" w:eastAsia="Times New Roman" w:cs="Arial"/>
        </w:rPr>
        <w:t>ing</w:t>
      </w:r>
      <w:r>
        <w:rPr>
          <w:rFonts w:ascii="Arial" w:hAnsi="Arial" w:eastAsia="Times New Roman" w:cs="Arial"/>
        </w:rPr>
        <w:t xml:space="preserve"> two proteoforms. The precursor used in the first round of database</w:t>
      </w:r>
      <w:r w:rsidR="00AA09FB">
        <w:rPr>
          <w:rFonts w:ascii="Arial" w:hAnsi="Arial" w:eastAsia="Times New Roman" w:cs="Arial"/>
        </w:rPr>
        <w:t xml:space="preserve"> search is referred </w:t>
      </w:r>
      <w:r w:rsidR="00AA09FB">
        <w:rPr>
          <w:rFonts w:ascii="Arial" w:hAnsi="Arial" w:eastAsia="Times New Roman" w:cs="Arial"/>
        </w:rPr>
        <w:t xml:space="preserve">to as </w:t>
      </w:r>
      <w:r>
        <w:rPr>
          <w:rFonts w:ascii="Arial" w:hAnsi="Arial" w:eastAsia="Times New Roman" w:cs="Arial"/>
        </w:rPr>
        <w:t xml:space="preserve">the primary precursor, and the other precursor the secondary precursor. Note that the primary precursor may have a lower intensity than the secondary precursor.  </w:t>
      </w:r>
      <w:r>
        <w:rPr>
          <w:rFonts w:ascii="Arial" w:hAnsi="Arial" w:eastAsia="Times New Roman" w:cs="Arial"/>
          <w:color w:val="000000" w:themeColor="text1"/>
        </w:rPr>
        <w:t xml:space="preserve"> </w:t>
      </w:r>
    </w:p>
    <w:p w:rsidR="0000107C" w:rsidP="00F44FBD" w:rsidRDefault="00F44FBD" w14:paraId="5EE4FA38" w14:textId="207C39CF" w14:noSpellErr="1">
      <w:pPr>
        <w:spacing w:after="0" w:line="360" w:lineRule="auto"/>
        <w:ind w:firstLine="360"/>
        <w:jc w:val="both"/>
        <w:rPr>
          <w:rFonts w:ascii="Arial" w:hAnsi="Arial" w:eastAsia="Times New Roman" w:cs="Arial"/>
        </w:rPr>
      </w:pPr>
      <w:r w:rsidRPr="1E3E1162" w:rsidR="00F44FBD">
        <w:rPr>
          <w:rFonts w:ascii="Arial" w:hAnsi="Arial" w:eastAsia="Times New Roman" w:cs="Arial"/>
        </w:rPr>
        <w:t xml:space="preserve">For an MS/MS spectrum </w:t>
      </w:r>
      <w:r w:rsidRPr="1E3E1162" w:rsidR="00F44FBD">
        <w:rPr>
          <w:rFonts w:ascii="Arial" w:hAnsi="Arial" w:eastAsia="Times New Roman" w:cs="Arial"/>
          <w:i w:val="1"/>
          <w:iCs w:val="1"/>
        </w:rPr>
        <w:t xml:space="preserve">S </w:t>
      </w:r>
      <w:r w:rsidRPr="1E3E1162" w:rsidR="00F44FBD">
        <w:rPr>
          <w:rFonts w:ascii="Arial" w:hAnsi="Arial" w:eastAsia="Times New Roman" w:cs="Arial"/>
        </w:rPr>
        <w:t xml:space="preserve">with </w:t>
      </w:r>
      <w:r w:rsidRPr="1E3E1162" w:rsidR="00F44FBD">
        <w:rPr>
          <w:rFonts w:ascii="Arial" w:hAnsi="Arial" w:eastAsia="Times New Roman" w:cs="Arial"/>
          <w:color w:val="000000" w:themeColor="text1" w:themeTint="FF" w:themeShade="FF"/>
        </w:rPr>
        <w:t xml:space="preserve">two SCPFs </w:t>
      </w:r>
      <w:r w:rsidRPr="1E3E1162" w:rsidR="00F44FBD">
        <w:rPr>
          <w:rFonts w:ascii="Arial" w:hAnsi="Arial" w:eastAsia="Times New Roman" w:cs="Arial"/>
          <w:i w:val="1"/>
          <w:iCs w:val="1"/>
          <w:color w:val="000000" w:themeColor="text1" w:themeTint="FF" w:themeShade="FF"/>
        </w:rPr>
        <w:t>F</w:t>
      </w:r>
      <w:r w:rsidRPr="1E3E1162" w:rsidR="00F44FBD">
        <w:rPr>
          <w:rFonts w:ascii="Arial" w:hAnsi="Arial" w:eastAsia="Times New Roman" w:cs="Arial"/>
          <w:color w:val="000000" w:themeColor="text1" w:themeTint="FF" w:themeShade="FF"/>
          <w:vertAlign w:val="subscript"/>
        </w:rPr>
        <w:t>1</w:t>
      </w:r>
      <w:r w:rsidRPr="1E3E1162" w:rsidR="00F44FBD">
        <w:rPr>
          <w:rFonts w:ascii="Arial" w:hAnsi="Arial" w:eastAsia="Times New Roman" w:cs="Arial"/>
          <w:color w:val="000000" w:themeColor="text1" w:themeTint="FF" w:themeShade="FF"/>
        </w:rPr>
        <w:t xml:space="preserve"> and </w:t>
      </w:r>
      <w:r w:rsidRPr="1E3E1162" w:rsidR="00F44FBD">
        <w:rPr>
          <w:rFonts w:ascii="Arial" w:hAnsi="Arial" w:eastAsia="Times New Roman" w:cs="Arial"/>
          <w:i w:val="1"/>
          <w:iCs w:val="1"/>
          <w:color w:val="000000" w:themeColor="text1" w:themeTint="FF" w:themeShade="FF"/>
        </w:rPr>
        <w:t>F</w:t>
      </w:r>
      <w:r w:rsidRPr="1E3E1162" w:rsidR="00F44FBD">
        <w:rPr>
          <w:rFonts w:ascii="Arial" w:hAnsi="Arial" w:eastAsia="Times New Roman" w:cs="Arial"/>
          <w:color w:val="000000" w:themeColor="text1" w:themeTint="FF" w:themeShade="FF"/>
          <w:vertAlign w:val="subscript"/>
        </w:rPr>
        <w:t>2</w:t>
      </w:r>
      <w:r w:rsidRPr="1E3E1162" w:rsidR="00F44FBD">
        <w:rPr>
          <w:rFonts w:ascii="Arial" w:hAnsi="Arial" w:eastAsia="Times New Roman" w:cs="Arial"/>
          <w:color w:val="000000" w:themeColor="text1" w:themeTint="FF" w:themeShade="FF"/>
        </w:rPr>
        <w:t xml:space="preserve">, where </w:t>
      </w:r>
      <w:r w:rsidRPr="1E3E1162" w:rsidR="00F44FBD">
        <w:rPr>
          <w:rFonts w:ascii="Arial" w:hAnsi="Arial" w:eastAsia="Times New Roman" w:cs="Arial"/>
          <w:i w:val="1"/>
          <w:iCs w:val="1"/>
          <w:color w:val="000000" w:themeColor="text1" w:themeTint="FF" w:themeShade="FF"/>
        </w:rPr>
        <w:t>F</w:t>
      </w:r>
      <w:r w:rsidRPr="1E3E1162" w:rsidR="00F44FBD">
        <w:rPr>
          <w:rFonts w:ascii="Arial" w:hAnsi="Arial" w:eastAsia="Times New Roman" w:cs="Arial"/>
          <w:color w:val="000000" w:themeColor="text1" w:themeTint="FF" w:themeShade="FF"/>
          <w:vertAlign w:val="subscript"/>
        </w:rPr>
        <w:t>1</w:t>
      </w:r>
      <w:r w:rsidRPr="1E3E1162" w:rsidR="00F44FBD">
        <w:rPr>
          <w:rFonts w:ascii="Arial" w:hAnsi="Arial" w:eastAsia="Times New Roman" w:cs="Arial"/>
          <w:color w:val="000000" w:themeColor="text1" w:themeTint="FF" w:themeShade="FF"/>
        </w:rPr>
        <w:t xml:space="preserve"> has a higher total peak intensity in the isolation window than </w:t>
      </w:r>
      <w:r w:rsidRPr="1E3E1162" w:rsidR="00F44FBD">
        <w:rPr>
          <w:rFonts w:ascii="Arial" w:hAnsi="Arial" w:eastAsia="Times New Roman" w:cs="Arial"/>
          <w:i w:val="1"/>
          <w:iCs w:val="1"/>
          <w:color w:val="000000" w:themeColor="text1" w:themeTint="FF" w:themeShade="FF"/>
        </w:rPr>
        <w:t>F</w:t>
      </w:r>
      <w:r w:rsidRPr="1E3E1162" w:rsidR="00F44FBD">
        <w:rPr>
          <w:rFonts w:ascii="Arial" w:hAnsi="Arial" w:eastAsia="Times New Roman" w:cs="Arial"/>
          <w:color w:val="000000" w:themeColor="text1" w:themeTint="FF" w:themeShade="FF"/>
          <w:vertAlign w:val="subscript"/>
        </w:rPr>
        <w:t>2</w:t>
      </w:r>
      <w:r w:rsidRPr="1E3E1162" w:rsidR="00F44FBD">
        <w:rPr>
          <w:rFonts w:ascii="Arial" w:hAnsi="Arial" w:eastAsia="Times New Roman" w:cs="Arial"/>
          <w:color w:val="000000" w:themeColor="text1" w:themeTint="FF" w:themeShade="FF"/>
        </w:rPr>
        <w:t xml:space="preserve">, </w:t>
      </w:r>
      <w:r w:rsidRPr="1E3E1162" w:rsidR="00F44FBD">
        <w:rPr>
          <w:rFonts w:ascii="Arial" w:hAnsi="Arial" w:eastAsia="Times New Roman" w:cs="Arial"/>
        </w:rPr>
        <w:t xml:space="preserve">the primary precursor is </w:t>
      </w:r>
      <w:r w:rsidRPr="1E3E1162" w:rsidR="00F44FBD">
        <w:rPr>
          <w:rFonts w:ascii="Arial" w:hAnsi="Arial" w:eastAsia="Times New Roman" w:cs="Arial"/>
        </w:rPr>
        <w:t>determined</w:t>
      </w:r>
      <w:r w:rsidRPr="1E3E1162" w:rsidR="00F44FBD">
        <w:rPr>
          <w:rFonts w:ascii="Arial" w:hAnsi="Arial" w:eastAsia="Times New Roman" w:cs="Arial"/>
        </w:rPr>
        <w:t xml:space="preserve"> as follows. </w:t>
      </w:r>
      <w:r w:rsidRPr="1E3E1162" w:rsidR="00F44FBD">
        <w:rPr>
          <w:rFonts w:ascii="Arial" w:hAnsi="Arial" w:eastAsia="Times New Roman" w:cs="Arial"/>
          <w:color w:val="000000" w:themeColor="text1" w:themeTint="FF" w:themeShade="FF"/>
        </w:rPr>
        <w:t>Let</w:t>
      </w:r>
      <w:r w:rsidRPr="1E3E1162" w:rsidR="00F44FBD">
        <w:rPr>
          <w:rFonts w:ascii="Arial" w:hAnsi="Arial" w:eastAsia="Times New Roman" w:cs="Arial"/>
        </w:rPr>
        <w:t xml:space="preserve"> </w:t>
      </w:r>
      <w:r w:rsidRPr="1E3E1162" w:rsidR="00F44FBD">
        <w:rPr>
          <w:rFonts w:ascii="Arial" w:hAnsi="Arial" w:eastAsia="Times New Roman" w:cs="Arial"/>
          <w:i w:val="1"/>
          <w:iCs w:val="1"/>
          <w:color w:val="000000" w:themeColor="text1" w:themeTint="FF" w:themeShade="FF"/>
        </w:rPr>
        <w:t>S</w:t>
      </w:r>
      <w:r w:rsidRPr="1E3E1162" w:rsidR="00F44FBD">
        <w:rPr>
          <w:rFonts w:ascii="Arial" w:hAnsi="Arial" w:eastAsia="Times New Roman" w:cs="Arial"/>
          <w:color w:val="000000" w:themeColor="text1" w:themeTint="FF" w:themeShade="FF"/>
          <w:vertAlign w:val="subscript"/>
        </w:rPr>
        <w:t>1</w:t>
      </w:r>
      <w:r w:rsidRPr="1E3E1162" w:rsidR="00F44FBD">
        <w:rPr>
          <w:rFonts w:ascii="Arial" w:hAnsi="Arial" w:eastAsia="Times New Roman" w:cs="Arial"/>
        </w:rPr>
        <w:t xml:space="preserve"> be the spectr</w:t>
      </w:r>
      <w:r w:rsidRPr="1E3E1162" w:rsidR="005C0CA6">
        <w:rPr>
          <w:rFonts w:ascii="Arial" w:hAnsi="Arial" w:eastAsia="Times New Roman" w:cs="Arial"/>
        </w:rPr>
        <w:t>um</w:t>
      </w:r>
      <w:r w:rsidRPr="1E3E1162" w:rsidR="00F44FBD">
        <w:rPr>
          <w:rFonts w:ascii="Arial" w:hAnsi="Arial" w:eastAsia="Times New Roman" w:cs="Arial"/>
        </w:rPr>
        <w:t xml:space="preserve"> with precursor </w:t>
      </w:r>
      <w:r w:rsidRPr="1E3E1162" w:rsidR="00F44FBD">
        <w:rPr>
          <w:rFonts w:ascii="Arial" w:hAnsi="Arial" w:eastAsia="Times New Roman" w:cs="Arial"/>
          <w:i w:val="1"/>
          <w:iCs w:val="1"/>
          <w:color w:val="000000" w:themeColor="text1" w:themeTint="FF" w:themeShade="FF"/>
        </w:rPr>
        <w:t>F</w:t>
      </w:r>
      <w:r w:rsidRPr="1E3E1162" w:rsidR="00F44FBD">
        <w:rPr>
          <w:rFonts w:ascii="Arial" w:hAnsi="Arial" w:eastAsia="Times New Roman" w:cs="Arial"/>
          <w:color w:val="000000" w:themeColor="text1" w:themeTint="FF" w:themeShade="FF"/>
          <w:vertAlign w:val="subscript"/>
        </w:rPr>
        <w:t>1</w:t>
      </w:r>
      <w:r w:rsidRPr="1E3E1162" w:rsidR="00F44FBD">
        <w:rPr>
          <w:rFonts w:ascii="Arial" w:hAnsi="Arial" w:eastAsia="Times New Roman" w:cs="Arial"/>
        </w:rPr>
        <w:t xml:space="preserve"> and </w:t>
      </w:r>
      <w:r w:rsidRPr="1E3E1162" w:rsidR="005C0CA6">
        <w:rPr>
          <w:rFonts w:ascii="Arial" w:hAnsi="Arial" w:eastAsia="Times New Roman" w:cs="Arial"/>
        </w:rPr>
        <w:t xml:space="preserve">all fragment masses in </w:t>
      </w:r>
      <w:r w:rsidRPr="1E3E1162" w:rsidR="005C0CA6">
        <w:rPr>
          <w:rFonts w:ascii="Arial" w:hAnsi="Arial" w:eastAsia="Times New Roman" w:cs="Arial"/>
          <w:i w:val="1"/>
          <w:iCs w:val="1"/>
        </w:rPr>
        <w:t>S</w:t>
      </w:r>
      <w:r w:rsidRPr="1E3E1162" w:rsidR="00DE37E0">
        <w:rPr>
          <w:rFonts w:ascii="Arial" w:hAnsi="Arial" w:eastAsia="Times New Roman" w:cs="Arial"/>
        </w:rPr>
        <w:t>,</w:t>
      </w:r>
      <w:r w:rsidRPr="1E3E1162" w:rsidR="008D6EC0">
        <w:rPr>
          <w:rFonts w:ascii="Arial" w:hAnsi="Arial" w:eastAsia="Times New Roman" w:cs="Arial"/>
        </w:rPr>
        <w:t xml:space="preserve"> and</w:t>
      </w:r>
      <w:r w:rsidRPr="1E3E1162" w:rsidR="008D6EC0">
        <w:rPr>
          <w:rFonts w:ascii="Arial" w:hAnsi="Arial" w:eastAsia="Times New Roman" w:cs="Arial"/>
        </w:rPr>
        <w:t xml:space="preserve"> </w:t>
      </w:r>
      <w:r w:rsidRPr="1E3E1162" w:rsidR="00926372">
        <w:rPr>
          <w:rFonts w:ascii="Arial" w:hAnsi="Arial" w:eastAsia="Times New Roman" w:cs="Arial"/>
        </w:rPr>
        <w:t xml:space="preserve">let </w:t>
      </w:r>
      <w:r w:rsidRPr="1E3E1162" w:rsidR="008D6EC0">
        <w:rPr>
          <w:rFonts w:ascii="Arial" w:hAnsi="Arial" w:eastAsia="Times New Roman" w:cs="Arial"/>
          <w:i w:val="1"/>
          <w:iCs w:val="1"/>
        </w:rPr>
        <w:t>S</w:t>
      </w:r>
      <w:r w:rsidRPr="1E3E1162" w:rsidR="008D6EC0">
        <w:rPr>
          <w:rFonts w:ascii="Arial" w:hAnsi="Arial" w:eastAsia="Times New Roman" w:cs="Arial"/>
          <w:vertAlign w:val="subscript"/>
        </w:rPr>
        <w:t>2</w:t>
      </w:r>
      <w:r w:rsidRPr="1E3E1162" w:rsidR="00926372">
        <w:rPr>
          <w:rFonts w:ascii="Arial" w:hAnsi="Arial" w:eastAsia="Times New Roman" w:cs="Arial"/>
          <w:vertAlign w:val="subscript"/>
        </w:rPr>
        <w:t xml:space="preserve"> </w:t>
      </w:r>
      <w:r w:rsidRPr="1E3E1162" w:rsidR="00926372">
        <w:rPr>
          <w:rFonts w:ascii="Arial" w:hAnsi="Arial" w:eastAsia="Times New Roman" w:cs="Arial"/>
        </w:rPr>
        <w:t>be</w:t>
      </w:r>
      <w:r w:rsidRPr="1E3E1162" w:rsidR="008D6EC0">
        <w:rPr>
          <w:rFonts w:ascii="Arial" w:hAnsi="Arial" w:eastAsia="Times New Roman" w:cs="Arial"/>
        </w:rPr>
        <w:t xml:space="preserve"> the spectrum with precursor </w:t>
      </w:r>
      <w:r w:rsidRPr="1E3E1162" w:rsidR="008D6EC0">
        <w:rPr>
          <w:rFonts w:ascii="Arial" w:hAnsi="Arial" w:eastAsia="Times New Roman" w:cs="Arial"/>
          <w:i w:val="1"/>
          <w:iCs w:val="1"/>
        </w:rPr>
        <w:t>F</w:t>
      </w:r>
      <w:r w:rsidRPr="1E3E1162" w:rsidR="008D6EC0">
        <w:rPr>
          <w:rFonts w:ascii="Arial" w:hAnsi="Arial" w:eastAsia="Times New Roman" w:cs="Arial"/>
          <w:vertAlign w:val="subscript"/>
        </w:rPr>
        <w:t>2</w:t>
      </w:r>
      <w:r w:rsidRPr="1E3E1162" w:rsidR="008D6EC0">
        <w:rPr>
          <w:rFonts w:ascii="Arial" w:hAnsi="Arial" w:eastAsia="Times New Roman" w:cs="Arial"/>
        </w:rPr>
        <w:t xml:space="preserve"> and all fragment masses in</w:t>
      </w:r>
      <w:r w:rsidRPr="1E3E1162" w:rsidR="008D6EC0">
        <w:rPr>
          <w:rFonts w:ascii="Arial" w:hAnsi="Arial" w:eastAsia="Times New Roman" w:cs="Arial"/>
          <w:i w:val="1"/>
          <w:iCs w:val="1"/>
        </w:rPr>
        <w:t xml:space="preserve"> S</w:t>
      </w:r>
      <w:r w:rsidRPr="1E3E1162" w:rsidR="008D6EC0">
        <w:rPr>
          <w:rFonts w:ascii="Arial" w:hAnsi="Arial" w:eastAsia="Times New Roman" w:cs="Arial"/>
        </w:rPr>
        <w:t xml:space="preserve"> (Fig. 1a). </w:t>
      </w:r>
      <w:r w:rsidRPr="1E3E1162" w:rsidR="00F44FBD">
        <w:rPr>
          <w:rFonts w:ascii="Arial" w:hAnsi="Arial" w:eastAsia="Times New Roman" w:cs="Arial"/>
        </w:rPr>
        <w:t xml:space="preserve">The two spectra are searched against its corresponding protein sequence database for </w:t>
      </w:r>
      <w:r w:rsidRPr="1E3E1162" w:rsidR="00F44FBD">
        <w:rPr>
          <w:rFonts w:ascii="Arial" w:hAnsi="Arial" w:eastAsia="Times New Roman" w:cs="Arial"/>
        </w:rPr>
        <w:t>proteoform</w:t>
      </w:r>
      <w:r w:rsidRPr="1E3E1162" w:rsidR="00F44FBD">
        <w:rPr>
          <w:rFonts w:ascii="Arial" w:hAnsi="Arial" w:eastAsia="Times New Roman" w:cs="Arial"/>
        </w:rPr>
        <w:t xml:space="preserve"> identification using </w:t>
      </w:r>
      <w:r w:rsidRPr="1E3E1162" w:rsidR="00F44FBD">
        <w:rPr>
          <w:rFonts w:ascii="Arial" w:hAnsi="Arial" w:eastAsia="Times New Roman" w:cs="Arial"/>
        </w:rPr>
        <w:t>TopPIC</w:t>
      </w:r>
      <w:r w:rsidRPr="1E3E1162" w:rsidR="00F44FBD">
        <w:rPr>
          <w:rFonts w:ascii="Arial" w:hAnsi="Arial" w:eastAsia="Times New Roman" w:cs="Arial"/>
        </w:rPr>
        <w:t xml:space="preserve"> (version 1.7.6)</w:t>
      </w:r>
      <w:r w:rsidRPr="1E3E1162" w:rsidR="00987001">
        <w:rPr>
          <w:rFonts w:ascii="Arial" w:hAnsi="Arial" w:eastAsia="Times New Roman" w:cs="Arial"/>
        </w:rPr>
        <w:t xml:space="preserve"> with</w:t>
      </w:r>
      <w:r w:rsidRPr="1E3E1162" w:rsidR="00CA68D3">
        <w:rPr>
          <w:rFonts w:ascii="Arial" w:hAnsi="Arial" w:eastAsia="Times New Roman" w:cs="Arial"/>
        </w:rPr>
        <w:t xml:space="preserve">out </w:t>
      </w:r>
      <w:r w:rsidRPr="1E3E1162" w:rsidR="00EA646A">
        <w:rPr>
          <w:rFonts w:ascii="Arial" w:hAnsi="Arial" w:eastAsia="Times New Roman" w:cs="Arial"/>
        </w:rPr>
        <w:t xml:space="preserve">filtering of </w:t>
      </w:r>
      <w:r w:rsidRPr="1E3E1162" w:rsidR="00826159">
        <w:rPr>
          <w:rFonts w:ascii="Arial" w:hAnsi="Arial" w:eastAsia="Times New Roman" w:cs="Arial"/>
        </w:rPr>
        <w:t xml:space="preserve">reported </w:t>
      </w:r>
      <w:r w:rsidRPr="1E3E1162" w:rsidR="00826159">
        <w:rPr>
          <w:rFonts w:ascii="Arial" w:hAnsi="Arial" w:eastAsia="Times New Roman" w:cs="Arial"/>
        </w:rPr>
        <w:t>PrSMs</w:t>
      </w:r>
      <w:r w:rsidRPr="1E3E1162" w:rsidR="00C55C42">
        <w:rPr>
          <w:rFonts w:ascii="Arial" w:hAnsi="Arial" w:eastAsia="Times New Roman" w:cs="Arial"/>
        </w:rPr>
        <w:t xml:space="preserve">. If </w:t>
      </w:r>
      <w:r w:rsidRPr="1E3E1162" w:rsidR="00802B69">
        <w:rPr>
          <w:rFonts w:ascii="Arial" w:hAnsi="Arial" w:eastAsia="Times New Roman" w:cs="Arial"/>
        </w:rPr>
        <w:t>TopPIC</w:t>
      </w:r>
      <w:r w:rsidRPr="1E3E1162" w:rsidR="00802B69">
        <w:rPr>
          <w:rFonts w:ascii="Arial" w:hAnsi="Arial" w:eastAsia="Times New Roman" w:cs="Arial"/>
        </w:rPr>
        <w:t xml:space="preserve"> reports </w:t>
      </w:r>
      <w:r w:rsidRPr="1E3E1162" w:rsidR="009A20A1">
        <w:rPr>
          <w:rFonts w:ascii="Arial" w:hAnsi="Arial" w:eastAsia="Times New Roman" w:cs="Arial"/>
        </w:rPr>
        <w:t xml:space="preserve">only one </w:t>
      </w:r>
      <w:r w:rsidRPr="1E3E1162" w:rsidR="009A20A1">
        <w:rPr>
          <w:rFonts w:ascii="Arial" w:hAnsi="Arial" w:eastAsia="Times New Roman" w:cs="Arial"/>
        </w:rPr>
        <w:t>PrSM</w:t>
      </w:r>
      <w:r w:rsidRPr="1E3E1162" w:rsidR="009A20A1">
        <w:rPr>
          <w:rFonts w:ascii="Arial" w:hAnsi="Arial" w:eastAsia="Times New Roman" w:cs="Arial"/>
        </w:rPr>
        <w:t xml:space="preserve"> from the two spectra, </w:t>
      </w:r>
      <w:r w:rsidRPr="1E3E1162" w:rsidR="00F44FBD">
        <w:rPr>
          <w:rFonts w:ascii="Arial" w:hAnsi="Arial" w:eastAsia="Times New Roman" w:cs="Arial"/>
        </w:rPr>
        <w:t xml:space="preserve">then precursor of </w:t>
      </w:r>
      <w:r w:rsidRPr="1E3E1162" w:rsidR="00582595">
        <w:rPr>
          <w:rFonts w:ascii="Arial" w:hAnsi="Arial" w:eastAsia="Times New Roman" w:cs="Arial"/>
        </w:rPr>
        <w:t>the spectrum with the</w:t>
      </w:r>
      <w:r w:rsidRPr="1E3E1162" w:rsidR="00F44FBD">
        <w:rPr>
          <w:rFonts w:ascii="Arial" w:hAnsi="Arial" w:eastAsia="Times New Roman" w:cs="Arial"/>
        </w:rPr>
        <w:t xml:space="preserve"> </w:t>
      </w:r>
      <w:r w:rsidRPr="1E3E1162" w:rsidR="00F44FBD">
        <w:rPr>
          <w:rFonts w:ascii="Arial" w:hAnsi="Arial" w:eastAsia="Times New Roman" w:cs="Arial"/>
        </w:rPr>
        <w:t>PrSM</w:t>
      </w:r>
      <w:r w:rsidRPr="1E3E1162" w:rsidR="00F44FBD">
        <w:rPr>
          <w:rFonts w:ascii="Arial" w:hAnsi="Arial" w:eastAsia="Times New Roman" w:cs="Arial"/>
        </w:rPr>
        <w:t xml:space="preserve"> is the primary one. If a </w:t>
      </w:r>
      <w:r w:rsidRPr="1E3E1162" w:rsidR="00F44FBD">
        <w:rPr>
          <w:rFonts w:ascii="Arial" w:hAnsi="Arial" w:eastAsia="Times New Roman" w:cs="Arial"/>
        </w:rPr>
        <w:t>PrSM</w:t>
      </w:r>
      <w:r w:rsidRPr="1E3E1162" w:rsidR="00F44FBD">
        <w:rPr>
          <w:rFonts w:ascii="Arial" w:hAnsi="Arial" w:eastAsia="Times New Roman" w:cs="Arial"/>
        </w:rPr>
        <w:t xml:space="preserve"> is reported for each of two spectra, </w:t>
      </w:r>
      <w:r w:rsidRPr="1E3E1162" w:rsidR="0000107C">
        <w:rPr>
          <w:rFonts w:ascii="Arial" w:hAnsi="Arial" w:eastAsia="Times New Roman" w:cs="Arial"/>
          <w:color w:val="FF0000"/>
        </w:rPr>
        <w:t xml:space="preserve">the precursor </w:t>
      </w:r>
      <w:r w:rsidRPr="1E3E1162" w:rsidR="00A64EEC">
        <w:rPr>
          <w:rFonts w:ascii="Arial" w:hAnsi="Arial" w:eastAsia="Times New Roman" w:cs="Arial"/>
          <w:color w:val="FF0000"/>
        </w:rPr>
        <w:t xml:space="preserve">of the </w:t>
      </w:r>
      <w:r w:rsidRPr="1E3E1162" w:rsidR="00A64EEC">
        <w:rPr>
          <w:rFonts w:ascii="Arial" w:hAnsi="Arial" w:eastAsia="Times New Roman" w:cs="Arial"/>
          <w:color w:val="FF0000"/>
        </w:rPr>
        <w:t>PrSM</w:t>
      </w:r>
      <w:r w:rsidRPr="1E3E1162" w:rsidR="00A64EEC">
        <w:rPr>
          <w:rFonts w:ascii="Arial" w:hAnsi="Arial" w:eastAsia="Times New Roman" w:cs="Arial"/>
          <w:color w:val="FF0000"/>
        </w:rPr>
        <w:t xml:space="preserve"> with more matched experimental fragment masses is chosen as the primary one. </w:t>
      </w:r>
    </w:p>
    <w:p w:rsidRPr="0000107C" w:rsidR="00F44FBD" w:rsidP="00F44FBD" w:rsidRDefault="00F44FBD" w14:paraId="0B227227" w14:textId="4540B823" w14:noSpellErr="1">
      <w:pPr>
        <w:spacing w:after="0" w:line="360" w:lineRule="auto"/>
        <w:ind w:firstLine="360"/>
        <w:jc w:val="both"/>
        <w:rPr>
          <w:rFonts w:ascii="Arial" w:hAnsi="Arial" w:eastAsia="Times New Roman" w:cs="Arial"/>
          <w:color w:val="D9D9D9" w:themeColor="background1" w:themeShade="D9"/>
          <w:rPrChange w:author="" w16du:dateUtc="2024-12-16T16:37:00Z" w:id="1259746900">
            <w:rPr>
              <w:rFonts w:ascii="Arial" w:hAnsi="Arial" w:eastAsia="Times New Roman" w:cs="Arial"/>
            </w:rPr>
          </w:rPrChange>
        </w:rPr>
      </w:pPr>
      <w:r w:rsidRPr="1E3E1162" w:rsidR="00F44FBD">
        <w:rPr>
          <w:rFonts w:ascii="Arial" w:hAnsi="Arial" w:eastAsia="Times New Roman" w:cs="Arial"/>
          <w:color w:val="D9D9D9" w:themeColor="background1" w:themeTint="FF" w:themeShade="D9"/>
        </w:rPr>
        <w:t>we</w:t>
      </w:r>
      <w:r w:rsidRPr="1E3E1162" w:rsidR="00F44FBD">
        <w:rPr>
          <w:rFonts w:ascii="Arial" w:hAnsi="Arial" w:eastAsia="Times New Roman" w:cs="Arial"/>
          <w:color w:val="D9D9D9" w:themeColor="background1" w:themeTint="FF" w:themeShade="D9"/>
        </w:rPr>
        <w:t xml:space="preserve"> will first check if the two </w:t>
      </w:r>
      <w:r w:rsidRPr="1E3E1162" w:rsidR="00F44FBD">
        <w:rPr>
          <w:rFonts w:ascii="Arial" w:hAnsi="Arial" w:eastAsia="Times New Roman" w:cs="Arial"/>
          <w:color w:val="D9D9D9" w:themeColor="background1" w:themeTint="FF" w:themeShade="D9"/>
        </w:rPr>
        <w:t>PrSMs</w:t>
      </w:r>
      <w:r w:rsidRPr="1E3E1162" w:rsidR="00F44FBD">
        <w:rPr>
          <w:rFonts w:ascii="Arial" w:hAnsi="Arial" w:eastAsia="Times New Roman" w:cs="Arial"/>
          <w:color w:val="D9D9D9" w:themeColor="background1" w:themeTint="FF" w:themeShade="D9"/>
        </w:rPr>
        <w:t xml:space="preserve"> are consistent and then </w:t>
      </w:r>
      <w:r w:rsidRPr="1E3E1162" w:rsidR="00F44FBD">
        <w:rPr>
          <w:rFonts w:ascii="Arial" w:hAnsi="Arial" w:eastAsia="Times New Roman" w:cs="Arial"/>
          <w:color w:val="D9D9D9" w:themeColor="background1" w:themeTint="FF" w:themeShade="D9"/>
        </w:rPr>
        <w:t>determine</w:t>
      </w:r>
      <w:r w:rsidRPr="1E3E1162" w:rsidR="00F44FBD">
        <w:rPr>
          <w:rFonts w:ascii="Arial" w:hAnsi="Arial" w:eastAsia="Times New Roman" w:cs="Arial"/>
          <w:color w:val="D9D9D9" w:themeColor="background1" w:themeTint="FF" w:themeShade="D9"/>
        </w:rPr>
        <w:t xml:space="preserve"> the primary precursor. </w:t>
      </w:r>
    </w:p>
    <w:p w:rsidRPr="0000107C" w:rsidR="00F44FBD" w:rsidP="00F44FBD" w:rsidRDefault="00F44FBD" w14:paraId="43820348" w14:textId="77777777" w14:noSpellErr="1">
      <w:pPr>
        <w:spacing w:after="0" w:line="360" w:lineRule="auto"/>
        <w:ind w:firstLine="360"/>
        <w:jc w:val="both"/>
        <w:rPr>
          <w:rFonts w:ascii="Arial" w:hAnsi="Arial" w:eastAsia="Times New Roman" w:cs="Arial"/>
          <w:color w:val="D9D9D9" w:themeColor="background1" w:themeShade="D9"/>
          <w:rPrChange w:author="Liu, Xiaowen (Kevin)" w:date="2024-12-16T10:37:00Z" w16du:dateUtc="2024-12-16T16:37:00Z" w:id="967426463">
            <w:rPr>
              <w:rFonts w:ascii="Arial" w:hAnsi="Arial" w:eastAsia="Times New Roman" w:cs="Arial"/>
              <w:color w:val="000000" w:themeColor="text1"/>
            </w:rPr>
          </w:rPrChange>
        </w:rPr>
      </w:pPr>
      <w:r w:rsidRPr="0000107C" w:rsidR="00F44FBD">
        <w:rPr>
          <w:rFonts w:ascii="Arial" w:hAnsi="Arial" w:eastAsia="Times New Roman" w:cs="Arial"/>
          <w:color w:val="D9D9D9" w:themeColor="background1" w:themeShade="D9"/>
        </w:rPr>
        <w:t xml:space="preserve">Two </w:t>
      </w:r>
      <w:r w:rsidRPr="0000107C" w:rsidR="00F44FBD">
        <w:rPr>
          <w:rFonts w:ascii="Arial" w:hAnsi="Arial" w:eastAsia="Times New Roman" w:cs="Arial"/>
          <w:color w:val="D9D9D9" w:themeColor="background1" w:themeShade="D9"/>
        </w:rPr>
        <w:t xml:space="preserve">PrSMs</w:t>
      </w:r>
      <w:r w:rsidRPr="0000107C" w:rsidR="00F44FBD">
        <w:rPr>
          <w:rFonts w:ascii="Arial" w:hAnsi="Arial" w:eastAsia="Times New Roman" w:cs="Arial"/>
          <w:color w:val="D9D9D9" w:themeColor="background1" w:themeShade="D9"/>
        </w:rPr>
        <w:t xml:space="preserve"> are inconsistent if they are matched to the same protein or most of their matched fragment masses are shared</w:t>
      </w:r>
      <w:r w:rsidRPr="0000107C" w:rsidR="00F44FBD">
        <w:rPr>
          <w:rFonts w:ascii="Arial" w:hAnsi="Arial" w:eastAsia="Times New Roman" w:cs="Arial"/>
          <w:color w:val="D9D9D9" w:themeColor="background1" w:themeShade="D9"/>
        </w:rPr>
        <w:t xml:space="preserve">.  </w:t>
      </w:r>
      <w:r w:rsidRPr="0000107C" w:rsidR="00F44FBD">
        <w:rPr>
          <w:rFonts w:ascii="Arial" w:hAnsi="Arial" w:eastAsia="Times New Roman" w:cs="Arial"/>
          <w:color w:val="D9D9D9" w:themeColor="background1" w:themeShade="D9"/>
        </w:rPr>
        <w:t xml:space="preserve">Let </w:t>
      </w:r>
      <w:r w:rsidRPr="1E3E1162" w:rsidR="00F44FBD">
        <w:rPr>
          <w:rFonts w:ascii="Arial" w:hAnsi="Arial" w:eastAsia="Times New Roman" w:cs="Arial"/>
          <w:i w:val="1"/>
          <w:iCs w:val="1"/>
          <w:color w:val="D9D9D9" w:themeColor="background1" w:themeShade="D9"/>
        </w:rPr>
        <w:t>M</w:t>
      </w:r>
      <w:r w:rsidRPr="0000107C" w:rsidR="00F44FBD">
        <w:rPr>
          <w:rFonts w:ascii="Arial" w:hAnsi="Arial" w:eastAsia="Times New Roman" w:cs="Arial"/>
          <w:color w:val="D9D9D9" w:themeColor="background1" w:themeShade="D9"/>
          <w:vertAlign w:val="subscript"/>
        </w:rPr>
        <w:t>1</w:t>
      </w:r>
      <w:r w:rsidRPr="0000107C" w:rsidR="00F44FBD">
        <w:rPr>
          <w:rFonts w:ascii="Arial" w:hAnsi="Arial" w:eastAsia="Times New Roman" w:cs="Arial"/>
          <w:color w:val="D9D9D9" w:themeColor="background1" w:themeShade="D9"/>
        </w:rPr>
        <w:t xml:space="preserve"> and </w:t>
      </w:r>
      <w:r w:rsidRPr="1E3E1162" w:rsidR="00F44FBD">
        <w:rPr>
          <w:rFonts w:ascii="Arial" w:hAnsi="Arial" w:eastAsia="Times New Roman" w:cs="Arial"/>
          <w:i w:val="1"/>
          <w:iCs w:val="1"/>
          <w:color w:val="D9D9D9" w:themeColor="background1" w:themeShade="D9"/>
        </w:rPr>
        <w:t>M</w:t>
      </w:r>
      <w:r w:rsidRPr="0000107C" w:rsidR="00F44FBD">
        <w:rPr>
          <w:rFonts w:ascii="Arial" w:hAnsi="Arial" w:eastAsia="Times New Roman" w:cs="Arial"/>
          <w:color w:val="D9D9D9" w:themeColor="background1" w:themeShade="D9"/>
          <w:vertAlign w:val="subscript"/>
        </w:rPr>
        <w:t>2</w:t>
      </w:r>
      <w:r w:rsidRPr="0000107C" w:rsidR="00F44FBD">
        <w:rPr>
          <w:rFonts w:ascii="Arial" w:hAnsi="Arial" w:eastAsia="Times New Roman" w:cs="Arial"/>
          <w:color w:val="D9D9D9" w:themeColor="background1" w:themeShade="D9"/>
        </w:rPr>
        <w:t xml:space="preserve"> are the sets of matched </w:t>
      </w:r>
      <w:r w:rsidRPr="0000107C" w:rsidR="00F44FBD">
        <w:rPr>
          <w:rFonts w:ascii="Arial" w:hAnsi="Arial" w:eastAsia="Arial" w:cs="Arial"/>
          <w:color w:val="D9D9D9" w:themeColor="background1" w:themeShade="D9"/>
        </w:rPr>
        <w:t>experimental</w:t>
      </w:r>
      <w:r w:rsidRPr="0000107C" w:rsidR="00F44FBD">
        <w:rPr>
          <w:rFonts w:ascii="Arial" w:hAnsi="Arial" w:eastAsia="Times New Roman" w:cs="Arial"/>
          <w:color w:val="D9D9D9" w:themeColor="background1" w:themeShade="D9"/>
        </w:rPr>
        <w:t xml:space="preserve"> fragment masses in the two </w:t>
      </w:r>
      <w:r w:rsidRPr="0000107C" w:rsidR="00F44FBD">
        <w:rPr>
          <w:rFonts w:ascii="Arial" w:hAnsi="Arial" w:eastAsia="Times New Roman" w:cs="Arial"/>
          <w:color w:val="D9D9D9" w:themeColor="background1" w:themeShade="D9"/>
        </w:rPr>
        <w:t xml:space="preserve">PrSMs</w:t>
      </w:r>
      <w:r w:rsidRPr="0000107C" w:rsidR="00F44FBD">
        <w:rPr>
          <w:rFonts w:ascii="Arial" w:hAnsi="Arial" w:eastAsia="Times New Roman" w:cs="Arial"/>
          <w:color w:val="D9D9D9" w:themeColor="background1" w:themeShade="D9"/>
        </w:rPr>
        <w:t xml:space="preserve"> </w:t>
      </w:r>
      <w:r w:rsidRPr="0000107C" w:rsidR="00F44FBD">
        <w:rPr>
          <w:rFonts w:ascii="Arial" w:hAnsi="Arial" w:eastAsia="Times New Roman" w:cs="Arial"/>
          <w:color w:val="D9D9D9" w:themeColor="background1" w:themeShade="D9"/>
        </w:rPr>
        <w:t xml:space="preserve">reported </w:t>
      </w:r>
      <w:r w:rsidRPr="0000107C" w:rsidR="00F44FBD">
        <w:rPr>
          <w:rFonts w:ascii="Arial" w:hAnsi="Arial" w:eastAsia="Times New Roman" w:cs="Arial"/>
          <w:color w:val="D9D9D9" w:themeColor="background1" w:themeShade="D9"/>
        </w:rPr>
        <w:t xml:space="preserve">by database search, respectively. The two </w:t>
      </w:r>
      <w:r w:rsidRPr="0000107C" w:rsidR="00F44FBD">
        <w:rPr>
          <w:rFonts w:ascii="Arial" w:hAnsi="Arial" w:eastAsia="Times New Roman" w:cs="Arial"/>
          <w:color w:val="D9D9D9" w:themeColor="background1" w:themeShade="D9"/>
        </w:rPr>
        <w:t xml:space="preserve">PrSMs</w:t>
      </w:r>
      <w:r w:rsidRPr="0000107C" w:rsidR="00F44FBD">
        <w:rPr>
          <w:rFonts w:ascii="Arial" w:hAnsi="Arial" w:eastAsia="Times New Roman" w:cs="Arial"/>
          <w:color w:val="D9D9D9" w:themeColor="background1" w:themeShade="D9"/>
        </w:rPr>
        <w:t xml:space="preserve"> are inconsistent if  </w:t>
      </w:r>
      <m:oMath>
        <m:f>
          <m:fPr>
            <m:ctrlPr>
              <w:rPr>
                <w:rFonts w:ascii="Cambria Math" w:hAnsi="Cambria Math"/>
                <w:color w:val="D9D9D9" w:themeColor="background1" w:themeShade="D9"/>
                <w:rPrChange w:author="Liu, Xiaowen (Kevin)" w:date="2024-12-16T10:37:00Z" w16du:dateUtc="2024-12-16T16:37:00Z" w:id="42">
                  <w:rPr>
                    <w:rFonts w:ascii="Cambria Math" w:hAnsi="Cambria Math"/>
                  </w:rPr>
                </w:rPrChange>
              </w:rPr>
            </m:ctrlPr>
          </m:fPr>
          <m:num>
            <m:d>
              <m:dPr>
                <m:begChr m:val="|"/>
                <m:endChr m:val="|"/>
                <m:ctrlPr>
                  <w:rPr>
                    <w:rFonts w:ascii="Cambria Math" w:hAnsi="Cambria Math"/>
                    <w:color w:val="D9D9D9" w:themeColor="background1" w:themeShade="D9"/>
                    <w:rPrChange w:author="Liu, Xiaowen (Kevin)" w:date="2024-12-16T10:37:00Z" w16du:dateUtc="2024-12-16T16:37:00Z" w:id="43">
                      <w:rPr>
                        <w:rFonts w:ascii="Cambria Math" w:hAnsi="Cambria Math"/>
                      </w:rPr>
                    </w:rPrChange>
                  </w:rPr>
                </m:ctrlPr>
              </m:dPr>
              <m:e>
                <m:sSub>
                  <m:sSubPr>
                    <m:ctrlPr>
                      <w:rPr>
                        <w:rFonts w:ascii="Cambria Math" w:hAnsi="Cambria Math"/>
                        <w:i/>
                        <w:color w:val="D9D9D9" w:themeColor="background1" w:themeShade="D9"/>
                        <w:rPrChange w:author="Liu, Xiaowen (Kevin)" w:date="2024-12-16T10:37:00Z" w16du:dateUtc="2024-12-16T16:37:00Z" w:id="44">
                          <w:rPr>
                            <w:rFonts w:ascii="Cambria Math" w:hAnsi="Cambria Math"/>
                            <w:i/>
                          </w:rPr>
                        </w:rPrChange>
                      </w:rPr>
                    </m:ctrlPr>
                  </m:sSubPr>
                  <m:e>
                    <m:r>
                      <w:rPr>
                        <w:rFonts w:ascii="Cambria Math" w:hAnsi="Cambria Math"/>
                        <w:color w:val="D9D9D9" w:themeColor="background1" w:themeShade="D9"/>
                        <w:rPrChange w:author="Liu, Xiaowen (Kevin)" w:date="2024-12-16T10:37:00Z" w16du:dateUtc="2024-12-16T16:37:00Z" w:id="45">
                          <w:rPr>
                            <w:rFonts w:ascii="Cambria Math" w:hAnsi="Cambria Math"/>
                          </w:rPr>
                        </w:rPrChange>
                      </w:rPr>
                      <m:t>M</m:t>
                    </m:r>
                  </m:e>
                  <m:sub>
                    <m:r>
                      <w:rPr>
                        <w:rFonts w:ascii="Cambria Math" w:hAnsi="Cambria Math"/>
                        <w:color w:val="D9D9D9" w:themeColor="background1" w:themeShade="D9"/>
                        <w:rPrChange w:author="Liu, Xiaowen (Kevin)" w:date="2024-12-16T10:37:00Z" w16du:dateUtc="2024-12-16T16:37:00Z" w:id="46">
                          <w:rPr>
                            <w:rFonts w:ascii="Cambria Math" w:hAnsi="Cambria Math"/>
                          </w:rPr>
                        </w:rPrChange>
                      </w:rPr>
                      <m:t>1</m:t>
                    </m:r>
                  </m:sub>
                </m:sSub>
                <m:r>
                  <w:rPr>
                    <w:rFonts w:ascii="Cambria Math" w:hAnsi="Cambria Math"/>
                    <w:color w:val="D9D9D9" w:themeColor="background1" w:themeShade="D9"/>
                    <w:rPrChange w:author="Liu, Xiaowen (Kevin)" w:date="2024-12-16T10:37:00Z" w16du:dateUtc="2024-12-16T16:37:00Z" w:id="47">
                      <w:rPr>
                        <w:rFonts w:ascii="Cambria Math" w:hAnsi="Cambria Math"/>
                      </w:rPr>
                    </w:rPrChange>
                  </w:rPr>
                  <m:t>∩</m:t>
                </m:r>
                <m:sSub>
                  <m:sSubPr>
                    <m:ctrlPr>
                      <w:rPr>
                        <w:rFonts w:ascii="Cambria Math" w:hAnsi="Cambria Math"/>
                        <w:i/>
                        <w:color w:val="D9D9D9" w:themeColor="background1" w:themeShade="D9"/>
                        <w:rPrChange w:author="Liu, Xiaowen (Kevin)" w:date="2024-12-16T10:37:00Z" w16du:dateUtc="2024-12-16T16:37:00Z" w:id="48">
                          <w:rPr>
                            <w:rFonts w:ascii="Cambria Math" w:hAnsi="Cambria Math"/>
                            <w:i/>
                          </w:rPr>
                        </w:rPrChange>
                      </w:rPr>
                    </m:ctrlPr>
                  </m:sSubPr>
                  <m:e>
                    <m:r>
                      <w:rPr>
                        <w:rFonts w:ascii="Cambria Math" w:hAnsi="Cambria Math"/>
                        <w:color w:val="D9D9D9" w:themeColor="background1" w:themeShade="D9"/>
                        <w:rPrChange w:author="Liu, Xiaowen (Kevin)" w:date="2024-12-16T10:37:00Z" w16du:dateUtc="2024-12-16T16:37:00Z" w:id="49">
                          <w:rPr>
                            <w:rFonts w:ascii="Cambria Math" w:hAnsi="Cambria Math"/>
                          </w:rPr>
                        </w:rPrChange>
                      </w:rPr>
                      <m:t>M</m:t>
                    </m:r>
                  </m:e>
                  <m:sub>
                    <m:r>
                      <w:rPr>
                        <w:rFonts w:ascii="Cambria Math" w:hAnsi="Cambria Math"/>
                        <w:color w:val="D9D9D9" w:themeColor="background1" w:themeShade="D9"/>
                        <w:rPrChange w:author="Liu, Xiaowen (Kevin)" w:date="2024-12-16T10:37:00Z" w16du:dateUtc="2024-12-16T16:37:00Z" w:id="50">
                          <w:rPr>
                            <w:rFonts w:ascii="Cambria Math" w:hAnsi="Cambria Math"/>
                          </w:rPr>
                        </w:rPrChange>
                      </w:rPr>
                      <m:t>2</m:t>
                    </m:r>
                  </m:sub>
                </m:sSub>
              </m:e>
            </m:d>
          </m:num>
          <m:den>
            <m:func>
              <m:funcPr>
                <m:ctrlPr>
                  <w:rPr>
                    <w:rFonts w:ascii="Cambria Math" w:hAnsi="Cambria Math"/>
                    <w:color w:val="D9D9D9" w:themeColor="background1" w:themeShade="D9"/>
                    <w:rPrChange w:author="Liu, Xiaowen (Kevin)" w:date="2024-12-16T10:37:00Z" w16du:dateUtc="2024-12-16T16:37:00Z" w:id="51">
                      <w:rPr>
                        <w:rFonts w:ascii="Cambria Math" w:hAnsi="Cambria Math"/>
                      </w:rPr>
                    </w:rPrChange>
                  </w:rPr>
                </m:ctrlPr>
              </m:funcPr>
              <m:fName>
                <m:r>
                  <m:rPr>
                    <m:sty m:val="p"/>
                  </m:rPr>
                  <w:rPr>
                    <w:rFonts w:ascii="Cambria Math" w:hAnsi="Cambria Math"/>
                    <w:color w:val="D9D9D9" w:themeColor="background1" w:themeShade="D9"/>
                    <w:rPrChange w:author="Liu, Xiaowen (Kevin)" w:date="2024-12-16T10:37:00Z" w16du:dateUtc="2024-12-16T16:37:00Z" w:id="52">
                      <w:rPr>
                        <w:rFonts w:ascii="Cambria Math" w:hAnsi="Cambria Math"/>
                      </w:rPr>
                    </w:rPrChange>
                  </w:rPr>
                  <m:t>min</m:t>
                </m:r>
              </m:fName>
              <m:e>
                <m:d>
                  <m:dPr>
                    <m:begChr m:val="{"/>
                    <m:endChr m:val="}"/>
                    <m:ctrlPr>
                      <w:rPr>
                        <w:rFonts w:ascii="Cambria Math" w:hAnsi="Cambria Math"/>
                        <w:color w:val="D9D9D9" w:themeColor="background1" w:themeShade="D9"/>
                        <w:rPrChange w:author="Liu, Xiaowen (Kevin)" w:date="2024-12-16T10:37:00Z" w16du:dateUtc="2024-12-16T16:37:00Z" w:id="53">
                          <w:rPr>
                            <w:rFonts w:ascii="Cambria Math" w:hAnsi="Cambria Math"/>
                          </w:rPr>
                        </w:rPrChange>
                      </w:rPr>
                    </m:ctrlPr>
                  </m:dPr>
                  <m:e>
                    <m:sSub>
                      <m:sSubPr>
                        <m:ctrlPr>
                          <w:rPr>
                            <w:rFonts w:ascii="Cambria Math" w:hAnsi="Cambria Math"/>
                            <w:i/>
                            <w:color w:val="D9D9D9" w:themeColor="background1" w:themeShade="D9"/>
                            <w:rPrChange w:author="Liu, Xiaowen (Kevin)" w:date="2024-12-16T10:37:00Z" w16du:dateUtc="2024-12-16T16:37:00Z" w:id="54">
                              <w:rPr>
                                <w:rFonts w:ascii="Cambria Math" w:hAnsi="Cambria Math"/>
                                <w:i/>
                              </w:rPr>
                            </w:rPrChange>
                          </w:rPr>
                        </m:ctrlPr>
                      </m:sSubPr>
                      <m:e>
                        <m:r>
                          <w:rPr>
                            <w:rFonts w:ascii="Cambria Math" w:hAnsi="Cambria Math"/>
                            <w:color w:val="D9D9D9" w:themeColor="background1" w:themeShade="D9"/>
                            <w:rPrChange w:author="Liu, Xiaowen (Kevin)" w:date="2024-12-16T10:37:00Z" w16du:dateUtc="2024-12-16T16:37:00Z" w:id="55">
                              <w:rPr>
                                <w:rFonts w:ascii="Cambria Math" w:hAnsi="Cambria Math"/>
                              </w:rPr>
                            </w:rPrChange>
                          </w:rPr>
                          <m:t>M</m:t>
                        </m:r>
                      </m:e>
                      <m:sub>
                        <m:r>
                          <w:rPr>
                            <w:rFonts w:ascii="Cambria Math" w:hAnsi="Cambria Math"/>
                            <w:color w:val="D9D9D9" w:themeColor="background1" w:themeShade="D9"/>
                            <w:rPrChange w:author="Liu, Xiaowen (Kevin)" w:date="2024-12-16T10:37:00Z" w16du:dateUtc="2024-12-16T16:37:00Z" w:id="56">
                              <w:rPr>
                                <w:rFonts w:ascii="Cambria Math" w:hAnsi="Cambria Math"/>
                              </w:rPr>
                            </w:rPrChange>
                          </w:rPr>
                          <m:t>1</m:t>
                        </m:r>
                      </m:sub>
                    </m:sSub>
                    <m:r>
                      <w:rPr>
                        <w:rFonts w:ascii="Cambria Math" w:hAnsi="Cambria Math"/>
                        <w:color w:val="D9D9D9" w:themeColor="background1" w:themeShade="D9"/>
                        <w:rPrChange w:author="Liu, Xiaowen (Kevin)" w:date="2024-12-16T10:37:00Z" w16du:dateUtc="2024-12-16T16:37:00Z" w:id="57">
                          <w:rPr>
                            <w:rFonts w:ascii="Cambria Math" w:hAnsi="Cambria Math"/>
                          </w:rPr>
                        </w:rPrChange>
                      </w:rPr>
                      <m:t>,</m:t>
                    </m:r>
                    <m:sSub>
                      <m:sSubPr>
                        <m:ctrlPr>
                          <w:rPr>
                            <w:rFonts w:ascii="Cambria Math" w:hAnsi="Cambria Math"/>
                            <w:i/>
                            <w:color w:val="D9D9D9" w:themeColor="background1" w:themeShade="D9"/>
                            <w:rPrChange w:author="Liu, Xiaowen (Kevin)" w:date="2024-12-16T10:37:00Z" w16du:dateUtc="2024-12-16T16:37:00Z" w:id="58">
                              <w:rPr>
                                <w:rFonts w:ascii="Cambria Math" w:hAnsi="Cambria Math"/>
                                <w:i/>
                              </w:rPr>
                            </w:rPrChange>
                          </w:rPr>
                        </m:ctrlPr>
                      </m:sSubPr>
                      <m:e>
                        <m:r>
                          <w:rPr>
                            <w:rFonts w:ascii="Cambria Math" w:hAnsi="Cambria Math"/>
                            <w:color w:val="D9D9D9" w:themeColor="background1" w:themeShade="D9"/>
                            <w:rPrChange w:author="Liu, Xiaowen (Kevin)" w:date="2024-12-16T10:37:00Z" w16du:dateUtc="2024-12-16T16:37:00Z" w:id="59">
                              <w:rPr>
                                <w:rFonts w:ascii="Cambria Math" w:hAnsi="Cambria Math"/>
                              </w:rPr>
                            </w:rPrChange>
                          </w:rPr>
                          <m:t>M</m:t>
                        </m:r>
                      </m:e>
                      <m:sub>
                        <m:r>
                          <w:rPr>
                            <w:rFonts w:ascii="Cambria Math" w:hAnsi="Cambria Math"/>
                            <w:color w:val="D9D9D9" w:themeColor="background1" w:themeShade="D9"/>
                            <w:rPrChange w:author="Liu, Xiaowen (Kevin)" w:date="2024-12-16T10:37:00Z" w16du:dateUtc="2024-12-16T16:37:00Z" w:id="60">
                              <w:rPr>
                                <w:rFonts w:ascii="Cambria Math" w:hAnsi="Cambria Math"/>
                              </w:rPr>
                            </w:rPrChange>
                          </w:rPr>
                          <m:t>2</m:t>
                        </m:r>
                      </m:sub>
                    </m:sSub>
                  </m:e>
                </m:d>
              </m:e>
            </m:func>
          </m:den>
        </m:f>
        <m:r>
          <w:rPr>
            <w:rFonts w:ascii="Cambria Math" w:hAnsi="Cambria Math"/>
            <w:color w:val="D9D9D9" w:themeColor="background1" w:themeShade="D9"/>
            <w:rPrChange w:author="Liu, Xiaowen (Kevin)" w:date="2024-12-16T10:37:00Z" w16du:dateUtc="2024-12-16T16:37:00Z" w:id="61">
              <w:rPr>
                <w:rFonts w:ascii="Cambria Math" w:hAnsi="Cambria Math"/>
              </w:rPr>
            </w:rPrChange>
          </w:rPr>
          <m:t>&gt;β</m:t>
        </m:r>
      </m:oMath>
      <w:r w:rsidRPr="0000107C" w:rsidR="00F44FBD">
        <w:rPr>
          <w:rFonts w:ascii="Arial" w:hAnsi="Arial" w:eastAsia="Times New Roman" w:cs="Arial"/>
          <w:color w:val="D9D9D9" w:themeColor="background1" w:themeShade="D9"/>
          <w:rPrChange w:author="Liu, Xiaowen (Kevin)" w:date="2024-12-16T10:37:00Z" w:id="1721148978">
            <w:rPr>
              <w:rFonts w:ascii="Arial" w:hAnsi="Arial" w:eastAsia="Times New Roman" w:cs="Arial"/>
            </w:rPr>
          </w:rPrChange>
        </w:rPr>
        <w:t xml:space="preserve">, where </w:t>
      </w:r>
      <m:oMath>
        <m:r>
          <w:rPr>
            <w:rFonts w:ascii="Cambria Math" w:hAnsi="Cambria Math"/>
            <w:color w:val="D9D9D9" w:themeColor="background1" w:themeShade="D9"/>
            <w:rPrChange w:author="Liu, Xiaowen (Kevin)" w:date="2024-12-16T10:37:00Z" w16du:dateUtc="2024-12-16T16:37:00Z" w:id="63">
              <w:rPr>
                <w:rFonts w:ascii="Cambria Math" w:hAnsi="Cambria Math"/>
              </w:rPr>
            </w:rPrChange>
          </w:rPr>
          <m:t>β</m:t>
        </m:r>
      </m:oMath>
      <w:r w:rsidRPr="0000107C" w:rsidR="00F44FBD">
        <w:rPr>
          <w:rFonts w:ascii="Arial" w:hAnsi="Arial" w:eastAsia="Times New Roman" w:cs="Arial"/>
          <w:color w:val="D9D9D9" w:themeColor="background1" w:themeShade="D9"/>
          <w:rPrChange w:author="Liu, Xiaowen (Kevin)" w:date="2024-12-16T10:37:00Z" w:id="1744859464">
            <w:rPr>
              <w:rFonts w:ascii="Arial" w:hAnsi="Arial" w:eastAsia="Times New Roman" w:cs="Arial"/>
            </w:rPr>
          </w:rPrChange>
        </w:rPr>
        <w:t xml:space="preserve"> is a user specified parameter (</w:t>
      </w:r>
      <m:oMath>
        <m:r>
          <w:rPr>
            <w:rFonts w:ascii="Cambria Math" w:hAnsi="Cambria Math"/>
            <w:color w:val="D9D9D9" w:themeColor="background1" w:themeShade="D9"/>
            <w:rPrChange w:author="Liu, Xiaowen (Kevin)" w:date="2024-12-16T10:37:00Z" w16du:dateUtc="2024-12-16T16:37:00Z" w:id="65">
              <w:rPr>
                <w:rFonts w:ascii="Cambria Math" w:hAnsi="Cambria Math"/>
              </w:rPr>
            </w:rPrChange>
          </w:rPr>
          <m:t>β=0.9</m:t>
        </m:r>
      </m:oMath>
      <w:r w:rsidRPr="0000107C" w:rsidR="00F44FBD">
        <w:rPr>
          <w:rFonts w:ascii="Arial" w:hAnsi="Arial" w:eastAsia="Times New Roman" w:cs="Arial"/>
          <w:color w:val="D9D9D9" w:themeColor="background1" w:themeShade="D9"/>
          <w:rPrChange w:author="Liu, Xiaowen (Kevin)" w:date="2024-12-16T10:37:00Z" w:id="1529739204">
            <w:rPr>
              <w:rFonts w:ascii="Arial" w:hAnsi="Arial" w:eastAsia="Times New Roman" w:cs="Arial"/>
            </w:rPr>
          </w:rPrChange>
        </w:rPr>
        <w:t xml:space="preserve"> in the experiments). There are two </w:t>
      </w:r>
      <w:r w:rsidRPr="0000107C" w:rsidR="00F44FBD">
        <w:rPr>
          <w:rFonts w:ascii="Arial" w:hAnsi="Arial" w:eastAsia="Times New Roman" w:cs="Arial"/>
          <w:color w:val="D9D9D9" w:themeColor="background1" w:themeShade="D9"/>
          <w:rPrChange w:author="Liu, Xiaowen (Kevin)" w:date="2024-12-16T10:37:00Z" w:id="1633809483">
            <w:rPr>
              <w:rFonts w:ascii="Arial" w:hAnsi="Arial" w:eastAsia="Times New Roman" w:cs="Arial"/>
            </w:rPr>
          </w:rPrChange>
        </w:rPr>
        <w:t xml:space="preserve">possible cases</w:t>
      </w:r>
      <w:r w:rsidRPr="0000107C" w:rsidR="00F44FBD">
        <w:rPr>
          <w:rFonts w:ascii="Arial" w:hAnsi="Arial" w:eastAsia="Times New Roman" w:cs="Arial"/>
          <w:color w:val="D9D9D9" w:themeColor="background1" w:themeShade="D9"/>
          <w:rPrChange w:author="Liu, Xiaowen (Kevin)" w:date="2024-12-16T10:37:00Z" w:id="1985308057">
            <w:rPr>
              <w:rFonts w:ascii="Arial" w:hAnsi="Arial" w:eastAsia="Times New Roman" w:cs="Arial"/>
            </w:rPr>
          </w:rPrChange>
        </w:rPr>
        <w:t xml:space="preserve"> for inconsistent </w:t>
      </w:r>
      <w:r w:rsidRPr="0000107C" w:rsidR="00F44FBD">
        <w:rPr>
          <w:rFonts w:ascii="Arial" w:hAnsi="Arial" w:eastAsia="Times New Roman" w:cs="Arial"/>
          <w:color w:val="D9D9D9" w:themeColor="background1" w:themeShade="D9"/>
          <w:rPrChange w:author="Liu, Xiaowen (Kevin)" w:date="2024-12-16T10:37:00Z" w:id="75295919">
            <w:rPr>
              <w:rFonts w:ascii="Arial" w:hAnsi="Arial" w:eastAsia="Times New Roman" w:cs="Arial"/>
            </w:rPr>
          </w:rPrChange>
        </w:rPr>
        <w:t xml:space="preserve">PrSMs</w:t>
      </w:r>
      <w:r w:rsidRPr="0000107C" w:rsidR="00F44FBD">
        <w:rPr>
          <w:rFonts w:ascii="Arial" w:hAnsi="Arial" w:eastAsia="Times New Roman" w:cs="Arial"/>
          <w:color w:val="D9D9D9" w:themeColor="background1" w:themeShade="D9"/>
          <w:rPrChange w:author="Liu, Xiaowen (Kevin)" w:date="2024-12-16T10:37:00Z" w:id="313283814">
            <w:rPr>
              <w:rFonts w:ascii="Arial" w:hAnsi="Arial" w:eastAsia="Times New Roman" w:cs="Arial"/>
            </w:rPr>
          </w:rPrChange>
        </w:rPr>
        <w:t xml:space="preserve">. First, the two features </w:t>
      </w:r>
      <w:r w:rsidRPr="1E3E1162" w:rsidR="00F44FBD">
        <w:rPr>
          <w:rFonts w:ascii="Arial" w:hAnsi="Arial" w:eastAsia="Times New Roman" w:cs="Arial"/>
          <w:i w:val="1"/>
          <w:iCs w:val="1"/>
          <w:color w:val="D9D9D9" w:themeColor="background1" w:themeShade="D9"/>
          <w:rPrChange w:author="Liu, Xiaowen (Kevin)" w:date="2024-12-16T10:37:00Z" w:id="1637612876">
            <w:rPr>
              <w:rFonts w:ascii="Arial" w:hAnsi="Arial" w:eastAsia="Times New Roman" w:cs="Arial"/>
              <w:i w:val="1"/>
              <w:iCs w:val="1"/>
              <w:color w:val="000000" w:themeColor="text1"/>
            </w:rPr>
          </w:rPrChange>
        </w:rPr>
        <w:t>F</w:t>
      </w:r>
      <w:r w:rsidRPr="0000107C" w:rsidR="00F44FBD">
        <w:rPr>
          <w:rFonts w:ascii="Arial" w:hAnsi="Arial" w:eastAsia="Times New Roman" w:cs="Arial"/>
          <w:color w:val="D9D9D9" w:themeColor="background1" w:themeShade="D9"/>
          <w:vertAlign w:val="subscript"/>
          <w:rPrChange w:author="Liu, Xiaowen (Kevin)" w:date="2024-12-16T10:37:00Z" w:id="1067231159">
            <w:rPr>
              <w:rFonts w:ascii="Arial" w:hAnsi="Arial" w:eastAsia="Times New Roman" w:cs="Arial"/>
              <w:color w:val="000000" w:themeColor="text1"/>
              <w:vertAlign w:val="subscript"/>
            </w:rPr>
          </w:rPrChange>
        </w:rPr>
        <w:t>1</w:t>
      </w:r>
      <w:r w:rsidRPr="0000107C" w:rsidR="00F44FBD">
        <w:rPr>
          <w:rFonts w:ascii="Arial" w:hAnsi="Arial" w:eastAsia="Times New Roman" w:cs="Arial"/>
          <w:color w:val="D9D9D9" w:themeColor="background1" w:themeShade="D9"/>
          <w:rPrChange w:author="Liu, Xiaowen (Kevin)" w:date="2024-12-16T10:37:00Z" w:id="2145021961">
            <w:rPr>
              <w:rFonts w:ascii="Arial" w:hAnsi="Arial" w:eastAsia="Times New Roman" w:cs="Arial"/>
              <w:color w:val="000000" w:themeColor="text1"/>
            </w:rPr>
          </w:rPrChange>
        </w:rPr>
        <w:t xml:space="preserve"> and </w:t>
      </w:r>
      <w:r w:rsidRPr="1E3E1162" w:rsidR="00F44FBD">
        <w:rPr>
          <w:rFonts w:ascii="Arial" w:hAnsi="Arial" w:eastAsia="Times New Roman" w:cs="Arial"/>
          <w:i w:val="1"/>
          <w:iCs w:val="1"/>
          <w:color w:val="D9D9D9" w:themeColor="background1" w:themeShade="D9"/>
          <w:rPrChange w:author="Liu, Xiaowen (Kevin)" w:date="2024-12-16T10:37:00Z" w:id="1882164203">
            <w:rPr>
              <w:rFonts w:ascii="Arial" w:hAnsi="Arial" w:eastAsia="Times New Roman" w:cs="Arial"/>
              <w:i w:val="1"/>
              <w:iCs w:val="1"/>
              <w:color w:val="000000" w:themeColor="text1"/>
            </w:rPr>
          </w:rPrChange>
        </w:rPr>
        <w:t>F</w:t>
      </w:r>
      <w:r w:rsidRPr="0000107C" w:rsidR="00F44FBD">
        <w:rPr>
          <w:rFonts w:ascii="Arial" w:hAnsi="Arial" w:eastAsia="Times New Roman" w:cs="Arial"/>
          <w:color w:val="D9D9D9" w:themeColor="background1" w:themeShade="D9"/>
          <w:vertAlign w:val="subscript"/>
          <w:rPrChange w:author="Liu, Xiaowen (Kevin)" w:date="2024-12-16T10:37:00Z" w:id="1023724644">
            <w:rPr>
              <w:rFonts w:ascii="Arial" w:hAnsi="Arial" w:eastAsia="Times New Roman" w:cs="Arial"/>
              <w:color w:val="000000" w:themeColor="text1"/>
              <w:vertAlign w:val="subscript"/>
            </w:rPr>
          </w:rPrChange>
        </w:rPr>
        <w:t>2</w:t>
      </w:r>
      <w:r w:rsidRPr="0000107C" w:rsidR="00F44FBD">
        <w:rPr>
          <w:rFonts w:ascii="Arial" w:hAnsi="Arial" w:eastAsia="Times New Roman" w:cs="Arial"/>
          <w:color w:val="D9D9D9" w:themeColor="background1" w:themeShade="D9"/>
          <w:rPrChange w:author="Liu, Xiaowen (Kevin)" w:date="2024-12-16T10:37:00Z" w:id="1767102641">
            <w:rPr>
              <w:rFonts w:ascii="Arial" w:hAnsi="Arial" w:eastAsia="Times New Roman" w:cs="Arial"/>
              <w:color w:val="000000" w:themeColor="text1"/>
            </w:rPr>
          </w:rPrChange>
        </w:rPr>
        <w:t xml:space="preserve"> are from two similar </w:t>
      </w:r>
      <w:r w:rsidRPr="0000107C" w:rsidR="00F44FBD">
        <w:rPr>
          <w:rFonts w:ascii="Arial" w:hAnsi="Arial" w:eastAsia="Times New Roman" w:cs="Arial"/>
          <w:color w:val="D9D9D9" w:themeColor="background1" w:themeShade="D9"/>
          <w:rPrChange w:author="Liu, Xiaowen (Kevin)" w:date="2024-12-16T10:37:00Z" w:id="2002156492">
            <w:rPr>
              <w:rFonts w:ascii="Arial" w:hAnsi="Arial" w:eastAsia="Times New Roman" w:cs="Arial"/>
              <w:color w:val="000000" w:themeColor="text1"/>
            </w:rPr>
          </w:rPrChange>
        </w:rPr>
        <w:t xml:space="preserve">proteoforms</w:t>
      </w:r>
      <w:r w:rsidRPr="0000107C" w:rsidR="00F44FBD">
        <w:rPr>
          <w:rFonts w:ascii="Arial" w:hAnsi="Arial" w:eastAsia="Times New Roman" w:cs="Arial"/>
          <w:color w:val="D9D9D9" w:themeColor="background1" w:themeShade="D9"/>
          <w:rPrChange w:author="Liu, Xiaowen (Kevin)" w:date="2024-12-16T10:37:00Z" w:id="1549220240">
            <w:rPr>
              <w:rFonts w:ascii="Arial" w:hAnsi="Arial" w:eastAsia="Times New Roman" w:cs="Arial"/>
              <w:color w:val="000000" w:themeColor="text1"/>
            </w:rPr>
          </w:rPrChange>
        </w:rPr>
        <w:t xml:space="preserve"> of the same protein and most of their fragment masses overlap with each other. Second, the two features </w:t>
      </w:r>
      <w:r w:rsidRPr="1E3E1162" w:rsidR="00F44FBD">
        <w:rPr>
          <w:rFonts w:ascii="Arial" w:hAnsi="Arial" w:eastAsia="Times New Roman" w:cs="Arial"/>
          <w:i w:val="1"/>
          <w:iCs w:val="1"/>
          <w:color w:val="D9D9D9" w:themeColor="background1" w:themeShade="D9"/>
          <w:rPrChange w:author="Liu, Xiaowen (Kevin)" w:date="2024-12-16T10:37:00Z" w:id="762862041">
            <w:rPr>
              <w:rFonts w:ascii="Arial" w:hAnsi="Arial" w:eastAsia="Times New Roman" w:cs="Arial"/>
              <w:i w:val="1"/>
              <w:iCs w:val="1"/>
              <w:color w:val="000000" w:themeColor="text1"/>
            </w:rPr>
          </w:rPrChange>
        </w:rPr>
        <w:t>F</w:t>
      </w:r>
      <w:r w:rsidRPr="0000107C" w:rsidR="00F44FBD">
        <w:rPr>
          <w:rFonts w:ascii="Arial" w:hAnsi="Arial" w:eastAsia="Times New Roman" w:cs="Arial"/>
          <w:color w:val="D9D9D9" w:themeColor="background1" w:themeShade="D9"/>
          <w:vertAlign w:val="subscript"/>
          <w:rPrChange w:author="Liu, Xiaowen (Kevin)" w:date="2024-12-16T10:37:00Z" w:id="1481796986">
            <w:rPr>
              <w:rFonts w:ascii="Arial" w:hAnsi="Arial" w:eastAsia="Times New Roman" w:cs="Arial"/>
              <w:color w:val="000000" w:themeColor="text1"/>
              <w:vertAlign w:val="subscript"/>
            </w:rPr>
          </w:rPrChange>
        </w:rPr>
        <w:t>1</w:t>
      </w:r>
      <w:r w:rsidRPr="0000107C" w:rsidR="00F44FBD">
        <w:rPr>
          <w:rFonts w:ascii="Arial" w:hAnsi="Arial" w:eastAsia="Times New Roman" w:cs="Arial"/>
          <w:color w:val="D9D9D9" w:themeColor="background1" w:themeShade="D9"/>
          <w:rPrChange w:author="Liu, Xiaowen (Kevin)" w:date="2024-12-16T10:37:00Z" w:id="598621418">
            <w:rPr>
              <w:rFonts w:ascii="Arial" w:hAnsi="Arial" w:eastAsia="Times New Roman" w:cs="Arial"/>
              <w:color w:val="000000" w:themeColor="text1"/>
            </w:rPr>
          </w:rPrChange>
        </w:rPr>
        <w:t xml:space="preserve"> and </w:t>
      </w:r>
      <w:r w:rsidRPr="1E3E1162" w:rsidR="00F44FBD">
        <w:rPr>
          <w:rFonts w:ascii="Arial" w:hAnsi="Arial" w:eastAsia="Times New Roman" w:cs="Arial"/>
          <w:i w:val="1"/>
          <w:iCs w:val="1"/>
          <w:color w:val="D9D9D9" w:themeColor="background1" w:themeShade="D9"/>
          <w:rPrChange w:author="Liu, Xiaowen (Kevin)" w:date="2024-12-16T10:37:00Z" w:id="1668745946">
            <w:rPr>
              <w:rFonts w:ascii="Arial" w:hAnsi="Arial" w:eastAsia="Times New Roman" w:cs="Arial"/>
              <w:i w:val="1"/>
              <w:iCs w:val="1"/>
              <w:color w:val="000000" w:themeColor="text1"/>
            </w:rPr>
          </w:rPrChange>
        </w:rPr>
        <w:t>F</w:t>
      </w:r>
      <w:r w:rsidRPr="0000107C" w:rsidR="00F44FBD">
        <w:rPr>
          <w:rFonts w:ascii="Arial" w:hAnsi="Arial" w:eastAsia="Times New Roman" w:cs="Arial"/>
          <w:color w:val="D9D9D9" w:themeColor="background1" w:themeShade="D9"/>
          <w:vertAlign w:val="subscript"/>
          <w:rPrChange w:author="Liu, Xiaowen (Kevin)" w:date="2024-12-16T10:37:00Z" w:id="673135104">
            <w:rPr>
              <w:rFonts w:ascii="Arial" w:hAnsi="Arial" w:eastAsia="Times New Roman" w:cs="Arial"/>
              <w:color w:val="000000" w:themeColor="text1"/>
              <w:vertAlign w:val="subscript"/>
            </w:rPr>
          </w:rPrChange>
        </w:rPr>
        <w:t>2</w:t>
      </w:r>
      <w:r w:rsidRPr="0000107C" w:rsidR="00F44FBD">
        <w:rPr>
          <w:rFonts w:ascii="Arial" w:hAnsi="Arial" w:eastAsia="Times New Roman" w:cs="Arial"/>
          <w:color w:val="D9D9D9" w:themeColor="background1" w:themeShade="D9"/>
          <w:rPrChange w:author="Liu, Xiaowen (Kevin)" w:date="2024-12-16T10:37:00Z" w:id="134051713">
            <w:rPr>
              <w:rFonts w:ascii="Arial" w:hAnsi="Arial" w:eastAsia="Times New Roman" w:cs="Arial"/>
              <w:color w:val="000000" w:themeColor="text1"/>
            </w:rPr>
          </w:rPrChange>
        </w:rPr>
        <w:t xml:space="preserve"> are from two proteins, and one of the two </w:t>
      </w:r>
      <w:r w:rsidRPr="0000107C" w:rsidR="00F44FBD">
        <w:rPr>
          <w:rFonts w:ascii="Arial" w:hAnsi="Arial" w:eastAsia="Times New Roman" w:cs="Arial"/>
          <w:color w:val="D9D9D9" w:themeColor="background1" w:themeShade="D9"/>
          <w:rPrChange w:author="Liu, Xiaowen (Kevin)" w:date="2024-12-16T10:37:00Z" w:id="2014961617">
            <w:rPr>
              <w:rFonts w:ascii="Arial" w:hAnsi="Arial" w:eastAsia="Times New Roman" w:cs="Arial"/>
              <w:color w:val="000000" w:themeColor="text1"/>
            </w:rPr>
          </w:rPrChange>
        </w:rPr>
        <w:t xml:space="preserve">PrSMs</w:t>
      </w:r>
      <w:r w:rsidRPr="0000107C" w:rsidR="00F44FBD">
        <w:rPr>
          <w:rFonts w:ascii="Arial" w:hAnsi="Arial" w:eastAsia="Times New Roman" w:cs="Arial"/>
          <w:color w:val="D9D9D9" w:themeColor="background1" w:themeShade="D9"/>
          <w:rPrChange w:author="Liu, Xiaowen (Kevin)" w:date="2024-12-16T10:37:00Z" w:id="324198832">
            <w:rPr>
              <w:rFonts w:ascii="Arial" w:hAnsi="Arial" w:eastAsia="Times New Roman" w:cs="Arial"/>
              <w:color w:val="000000" w:themeColor="text1"/>
            </w:rPr>
          </w:rPrChange>
        </w:rPr>
        <w:t xml:space="preserve"> is incorrect. </w:t>
      </w:r>
    </w:p>
    <w:p w:rsidRPr="0000107C" w:rsidR="00F44FBD" w:rsidP="00F44FBD" w:rsidRDefault="00F44FBD" w14:paraId="6DC4B513" w14:textId="6D1FFF9A">
      <w:pPr>
        <w:spacing w:after="0" w:line="360" w:lineRule="auto"/>
        <w:ind w:firstLine="360"/>
        <w:jc w:val="both"/>
        <w:rPr>
          <w:rFonts w:ascii="Arial" w:hAnsi="Arial" w:eastAsia="Times New Roman" w:cs="Arial"/>
          <w:color w:val="D9D9D9" w:themeColor="background1" w:themeShade="D9"/>
          <w:rPrChange w:author="Liu, Xiaowen (Kevin)" w:date="2024-12-16T10:37:00Z" w16du:dateUtc="2024-12-16T16:37:00Z" w:id="79">
            <w:rPr>
              <w:rFonts w:ascii="Arial" w:hAnsi="Arial" w:eastAsia="Times New Roman" w:cs="Arial"/>
              <w:color w:val="000000" w:themeColor="text1"/>
            </w:rPr>
          </w:rPrChange>
        </w:rPr>
      </w:pPr>
      <w:r w:rsidRPr="0000107C">
        <w:rPr>
          <w:rFonts w:ascii="Arial" w:hAnsi="Arial" w:eastAsia="Times New Roman" w:cs="Arial"/>
          <w:color w:val="D9D9D9" w:themeColor="background1" w:themeShade="D9"/>
          <w:rPrChange w:author="Liu, Xiaowen (Kevin)" w:date="2024-12-16T10:37:00Z" w16du:dateUtc="2024-12-16T16:37:00Z" w:id="80">
            <w:rPr>
              <w:rFonts w:ascii="Arial" w:hAnsi="Arial" w:eastAsia="Times New Roman" w:cs="Arial"/>
              <w:color w:val="000000" w:themeColor="text1"/>
            </w:rPr>
          </w:rPrChange>
        </w:rPr>
        <w:t xml:space="preserve">If the PrSMs of </w:t>
      </w:r>
      <w:r w:rsidRPr="0000107C">
        <w:rPr>
          <w:rFonts w:ascii="Arial" w:hAnsi="Arial" w:eastAsia="Times New Roman" w:cs="Arial"/>
          <w:i/>
          <w:iCs/>
          <w:color w:val="D9D9D9" w:themeColor="background1" w:themeShade="D9"/>
          <w:rPrChange w:author="Liu, Xiaowen (Kevin)" w:date="2024-12-16T10:37:00Z" w16du:dateUtc="2024-12-16T16:37:00Z" w:id="81">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82">
            <w:rPr>
              <w:rFonts w:ascii="Arial" w:hAnsi="Arial" w:eastAsia="Times New Roman" w:cs="Arial"/>
              <w:color w:val="000000" w:themeColor="text1"/>
              <w:vertAlign w:val="subscript"/>
            </w:rPr>
          </w:rPrChange>
        </w:rPr>
        <w:t>1</w:t>
      </w:r>
      <w:r w:rsidRPr="0000107C">
        <w:rPr>
          <w:rFonts w:ascii="Arial" w:hAnsi="Arial" w:eastAsia="Times New Roman" w:cs="Arial"/>
          <w:color w:val="D9D9D9" w:themeColor="background1" w:themeShade="D9"/>
          <w:rPrChange w:author="Liu, Xiaowen (Kevin)" w:date="2024-12-16T10:37:00Z" w16du:dateUtc="2024-12-16T16:37:00Z" w:id="83">
            <w:rPr>
              <w:rFonts w:ascii="Arial" w:hAnsi="Arial" w:eastAsia="Times New Roman" w:cs="Arial"/>
              <w:color w:val="000000" w:themeColor="text1"/>
            </w:rPr>
          </w:rPrChange>
        </w:rPr>
        <w:t xml:space="preserve"> and </w:t>
      </w:r>
      <w:r w:rsidRPr="0000107C">
        <w:rPr>
          <w:rFonts w:ascii="Arial" w:hAnsi="Arial" w:eastAsia="Times New Roman" w:cs="Arial"/>
          <w:i/>
          <w:iCs/>
          <w:color w:val="D9D9D9" w:themeColor="background1" w:themeShade="D9"/>
          <w:rPrChange w:author="Liu, Xiaowen (Kevin)" w:date="2024-12-16T10:37:00Z" w16du:dateUtc="2024-12-16T16:37:00Z" w:id="84">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85">
            <w:rPr>
              <w:rFonts w:ascii="Arial" w:hAnsi="Arial" w:eastAsia="Times New Roman" w:cs="Arial"/>
              <w:color w:val="000000" w:themeColor="text1"/>
              <w:vertAlign w:val="subscript"/>
            </w:rPr>
          </w:rPrChange>
        </w:rPr>
        <w:t>2</w:t>
      </w:r>
      <w:r w:rsidRPr="0000107C">
        <w:rPr>
          <w:rFonts w:ascii="Arial" w:hAnsi="Arial" w:eastAsia="Times New Roman" w:cs="Arial"/>
          <w:color w:val="D9D9D9" w:themeColor="background1" w:themeShade="D9"/>
          <w:rPrChange w:author="Liu, Xiaowen (Kevin)" w:date="2024-12-16T10:37:00Z" w16du:dateUtc="2024-12-16T16:37:00Z" w:id="86">
            <w:rPr>
              <w:rFonts w:ascii="Arial" w:hAnsi="Arial" w:eastAsia="Times New Roman" w:cs="Arial"/>
              <w:color w:val="000000" w:themeColor="text1"/>
            </w:rPr>
          </w:rPrChange>
        </w:rPr>
        <w:t xml:space="preserve"> are consistent, then precursor with more matched </w:t>
      </w:r>
      <w:ins w:author="Wang, Daniel" w:date="2024-12-16T16:22:00Z" w:id="87">
        <w:r w:rsidRPr="0000107C" w:rsidR="5687EE1A">
          <w:rPr>
            <w:rFonts w:ascii="Arial" w:hAnsi="Arial" w:eastAsia="Times New Roman" w:cs="Arial"/>
            <w:color w:val="D9D9D9" w:themeColor="background1" w:themeShade="D9"/>
            <w:rPrChange w:author="Liu, Xiaowen (Kevin)" w:date="2024-12-16T10:37:00Z" w16du:dateUtc="2024-12-16T16:37:00Z" w:id="88">
              <w:rPr>
                <w:rFonts w:ascii="Arial" w:hAnsi="Arial" w:eastAsia="Times New Roman" w:cs="Arial"/>
                <w:color w:val="000000" w:themeColor="text1"/>
              </w:rPr>
            </w:rPrChange>
          </w:rPr>
          <w:t xml:space="preserve">experimental </w:t>
        </w:r>
      </w:ins>
      <w:r w:rsidRPr="0000107C">
        <w:rPr>
          <w:rFonts w:ascii="Arial" w:hAnsi="Arial" w:eastAsia="Times New Roman" w:cs="Arial"/>
          <w:color w:val="D9D9D9" w:themeColor="background1" w:themeShade="D9"/>
          <w:rPrChange w:author="Liu, Xiaowen (Kevin)" w:date="2024-12-16T10:37:00Z" w16du:dateUtc="2024-12-16T16:37:00Z" w:id="89">
            <w:rPr>
              <w:rFonts w:ascii="Arial" w:hAnsi="Arial" w:eastAsia="Times New Roman" w:cs="Arial"/>
              <w:color w:val="000000" w:themeColor="text1"/>
            </w:rPr>
          </w:rPrChange>
        </w:rPr>
        <w:t xml:space="preserve">fragment masses in the reported PrSM is chosen to be the primary one. Otherwise, the primary precursor is selected using the following method. If the PrSM of </w:t>
      </w:r>
      <w:r w:rsidRPr="0000107C">
        <w:rPr>
          <w:rFonts w:ascii="Arial" w:hAnsi="Arial" w:eastAsia="Times New Roman" w:cs="Arial"/>
          <w:i/>
          <w:iCs/>
          <w:color w:val="D9D9D9" w:themeColor="background1" w:themeShade="D9"/>
          <w:rPrChange w:author="Liu, Xiaowen (Kevin)" w:date="2024-12-16T10:37:00Z" w16du:dateUtc="2024-12-16T16:37:00Z" w:id="90">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91">
            <w:rPr>
              <w:rFonts w:ascii="Arial" w:hAnsi="Arial" w:eastAsia="Times New Roman" w:cs="Arial"/>
              <w:color w:val="000000" w:themeColor="text1"/>
              <w:vertAlign w:val="subscript"/>
            </w:rPr>
          </w:rPrChange>
        </w:rPr>
        <w:t>2</w:t>
      </w:r>
      <w:r w:rsidRPr="0000107C">
        <w:rPr>
          <w:rFonts w:ascii="Arial" w:hAnsi="Arial" w:eastAsia="Times New Roman" w:cs="Arial"/>
          <w:color w:val="D9D9D9" w:themeColor="background1" w:themeShade="D9"/>
          <w:rPrChange w:author="Liu, Xiaowen (Kevin)" w:date="2024-12-16T10:37:00Z" w16du:dateUtc="2024-12-16T16:37:00Z" w:id="92">
            <w:rPr>
              <w:rFonts w:ascii="Arial" w:hAnsi="Arial" w:eastAsia="Times New Roman" w:cs="Arial"/>
              <w:color w:val="000000" w:themeColor="text1"/>
            </w:rPr>
          </w:rPrChange>
        </w:rPr>
        <w:t xml:space="preserve"> contains </w:t>
      </w:r>
      <w:bookmarkStart w:name="_Hlk184818893" w:id="93"/>
      <w:r w:rsidRPr="0000107C">
        <w:rPr>
          <w:rFonts w:ascii="Cambria Math" w:hAnsi="Cambria Math" w:eastAsia="Times New Roman" w:cs="Cambria Math"/>
          <w:i/>
          <w:iCs/>
          <w:color w:val="D9D9D9" w:themeColor="background1" w:themeShade="D9"/>
          <w:rPrChange w:author="Liu, Xiaowen (Kevin)" w:date="2024-12-16T10:37:00Z" w16du:dateUtc="2024-12-16T16:37:00Z" w:id="94">
            <w:rPr>
              <w:rFonts w:ascii="Cambria Math" w:hAnsi="Cambria Math" w:eastAsia="Times New Roman" w:cs="Cambria Math"/>
              <w:i/>
              <w:iCs/>
              <w:color w:val="000000" w:themeColor="text1"/>
            </w:rPr>
          </w:rPrChange>
        </w:rPr>
        <w:t>𝛾</w:t>
      </w:r>
      <w:r w:rsidRPr="0000107C">
        <w:rPr>
          <w:rFonts w:ascii="Arial" w:hAnsi="Arial" w:eastAsia="Times New Roman" w:cs="Arial"/>
          <w:color w:val="D9D9D9" w:themeColor="background1" w:themeShade="D9"/>
          <w:rPrChange w:author="Liu, Xiaowen (Kevin)" w:date="2024-12-16T10:37:00Z" w16du:dateUtc="2024-12-16T16:37:00Z" w:id="95">
            <w:rPr>
              <w:rFonts w:ascii="Arial" w:hAnsi="Arial" w:eastAsia="Times New Roman" w:cs="Arial"/>
              <w:color w:val="000000" w:themeColor="text1"/>
            </w:rPr>
          </w:rPrChange>
        </w:rPr>
        <w:t xml:space="preserve"> </w:t>
      </w:r>
      <w:bookmarkEnd w:id="93"/>
      <w:r w:rsidRPr="0000107C">
        <w:rPr>
          <w:rFonts w:ascii="Arial" w:hAnsi="Arial" w:eastAsia="Times New Roman" w:cs="Arial"/>
          <w:color w:val="D9D9D9" w:themeColor="background1" w:themeShade="D9"/>
          <w:rPrChange w:author="Liu, Xiaowen (Kevin)" w:date="2024-12-16T10:37:00Z" w16du:dateUtc="2024-12-16T16:37:00Z" w:id="96">
            <w:rPr>
              <w:rFonts w:ascii="Arial" w:hAnsi="Arial" w:eastAsia="Times New Roman" w:cs="Arial"/>
              <w:color w:val="000000" w:themeColor="text1"/>
            </w:rPr>
          </w:rPrChange>
        </w:rPr>
        <w:t xml:space="preserve">more matched theoretical fragment masses than that of </w:t>
      </w:r>
      <w:r w:rsidRPr="0000107C">
        <w:rPr>
          <w:rFonts w:ascii="Arial" w:hAnsi="Arial" w:eastAsia="Times New Roman" w:cs="Arial"/>
          <w:i/>
          <w:iCs/>
          <w:color w:val="D9D9D9" w:themeColor="background1" w:themeShade="D9"/>
          <w:rPrChange w:author="Liu, Xiaowen (Kevin)" w:date="2024-12-16T10:37:00Z" w16du:dateUtc="2024-12-16T16:37:00Z" w:id="97">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98">
            <w:rPr>
              <w:rFonts w:ascii="Arial" w:hAnsi="Arial" w:eastAsia="Times New Roman" w:cs="Arial"/>
              <w:color w:val="000000" w:themeColor="text1"/>
              <w:vertAlign w:val="subscript"/>
            </w:rPr>
          </w:rPrChange>
        </w:rPr>
        <w:t>1</w:t>
      </w:r>
      <w:r w:rsidRPr="0000107C">
        <w:rPr>
          <w:rFonts w:ascii="Arial" w:hAnsi="Arial" w:eastAsia="Times New Roman" w:cs="Arial"/>
          <w:color w:val="D9D9D9" w:themeColor="background1" w:themeShade="D9"/>
          <w:rPrChange w:author="Liu, Xiaowen (Kevin)" w:date="2024-12-16T10:37:00Z" w16du:dateUtc="2024-12-16T16:37:00Z" w:id="99">
            <w:rPr>
              <w:rFonts w:ascii="Arial" w:hAnsi="Arial" w:eastAsia="Times New Roman" w:cs="Arial"/>
              <w:color w:val="000000" w:themeColor="text1"/>
            </w:rPr>
          </w:rPrChange>
        </w:rPr>
        <w:t xml:space="preserve">, </w:t>
      </w:r>
      <w:r w:rsidRPr="0000107C" w:rsidR="004A7821">
        <w:rPr>
          <w:rFonts w:ascii="Arial" w:hAnsi="Arial" w:eastAsia="Times New Roman" w:cs="Arial"/>
          <w:color w:val="D9D9D9" w:themeColor="background1" w:themeShade="D9"/>
          <w:rPrChange w:author="Liu, Xiaowen (Kevin)" w:date="2024-12-16T10:37:00Z" w16du:dateUtc="2024-12-16T16:37:00Z" w:id="100">
            <w:rPr>
              <w:rFonts w:ascii="Arial" w:hAnsi="Arial" w:eastAsia="Times New Roman" w:cs="Arial"/>
              <w:color w:val="000000" w:themeColor="text1"/>
            </w:rPr>
          </w:rPrChange>
        </w:rPr>
        <w:t xml:space="preserve">where </w:t>
      </w:r>
      <w:proofErr w:type="gramStart"/>
      <w:r w:rsidRPr="0000107C" w:rsidR="004A7821">
        <w:rPr>
          <w:rFonts w:ascii="Cambria Math" w:hAnsi="Cambria Math" w:eastAsia="Times New Roman" w:cs="Cambria Math"/>
          <w:i/>
          <w:iCs/>
          <w:color w:val="D9D9D9" w:themeColor="background1" w:themeShade="D9"/>
          <w:rPrChange w:author="Liu, Xiaowen (Kevin)" w:date="2024-12-16T10:37:00Z" w16du:dateUtc="2024-12-16T16:37:00Z" w:id="101">
            <w:rPr>
              <w:rFonts w:ascii="Cambria Math" w:hAnsi="Cambria Math" w:eastAsia="Times New Roman" w:cs="Cambria Math"/>
              <w:i/>
              <w:iCs/>
              <w:color w:val="000000" w:themeColor="text1"/>
            </w:rPr>
          </w:rPrChange>
        </w:rPr>
        <w:t>𝛾</w:t>
      </w:r>
      <w:r w:rsidRPr="0000107C" w:rsidR="004A7821">
        <w:rPr>
          <w:rFonts w:ascii="Arial" w:hAnsi="Arial" w:eastAsia="Times New Roman" w:cs="Arial"/>
          <w:color w:val="D9D9D9" w:themeColor="background1" w:themeShade="D9"/>
          <w:rPrChange w:author="Liu, Xiaowen (Kevin)" w:date="2024-12-16T10:37:00Z" w16du:dateUtc="2024-12-16T16:37:00Z" w:id="102">
            <w:rPr>
              <w:rFonts w:ascii="Arial" w:hAnsi="Arial" w:eastAsia="Times New Roman" w:cs="Arial"/>
              <w:color w:val="000000" w:themeColor="text1"/>
            </w:rPr>
          </w:rPrChange>
        </w:rPr>
        <w:t xml:space="preserve">  is</w:t>
      </w:r>
      <w:proofErr w:type="gramEnd"/>
      <w:r w:rsidRPr="0000107C" w:rsidR="004A7821">
        <w:rPr>
          <w:rFonts w:ascii="Arial" w:hAnsi="Arial" w:eastAsia="Times New Roman" w:cs="Arial"/>
          <w:color w:val="D9D9D9" w:themeColor="background1" w:themeShade="D9"/>
          <w:rPrChange w:author="Liu, Xiaowen (Kevin)" w:date="2024-12-16T10:37:00Z" w16du:dateUtc="2024-12-16T16:37:00Z" w:id="103">
            <w:rPr>
              <w:rFonts w:ascii="Arial" w:hAnsi="Arial" w:eastAsia="Times New Roman" w:cs="Arial"/>
              <w:color w:val="000000" w:themeColor="text1"/>
            </w:rPr>
          </w:rPrChange>
        </w:rPr>
        <w:t xml:space="preserve"> a user specified parameter</w:t>
      </w:r>
      <w:r w:rsidRPr="0000107C" w:rsidR="00AB1563">
        <w:rPr>
          <w:rFonts w:ascii="Arial" w:hAnsi="Arial" w:eastAsia="Times New Roman" w:cs="Arial"/>
          <w:color w:val="D9D9D9" w:themeColor="background1" w:themeShade="D9"/>
          <w:rPrChange w:author="Liu, Xiaowen (Kevin)" w:date="2024-12-16T10:37:00Z" w16du:dateUtc="2024-12-16T16:37:00Z" w:id="104">
            <w:rPr>
              <w:rFonts w:ascii="Arial" w:hAnsi="Arial" w:eastAsia="Times New Roman" w:cs="Arial"/>
              <w:color w:val="000000" w:themeColor="text1"/>
            </w:rPr>
          </w:rPrChange>
        </w:rPr>
        <w:t xml:space="preserve"> (</w:t>
      </w:r>
      <w:r w:rsidRPr="0000107C" w:rsidR="0019028B">
        <w:rPr>
          <w:rFonts w:ascii="Cambria Math" w:hAnsi="Cambria Math" w:eastAsia="Times New Roman" w:cs="Cambria Math"/>
          <w:i/>
          <w:iCs/>
          <w:color w:val="D9D9D9" w:themeColor="background1" w:themeShade="D9"/>
          <w:rPrChange w:author="Liu, Xiaowen (Kevin)" w:date="2024-12-16T10:37:00Z" w16du:dateUtc="2024-12-16T16:37:00Z" w:id="105">
            <w:rPr>
              <w:rFonts w:ascii="Cambria Math" w:hAnsi="Cambria Math" w:eastAsia="Times New Roman" w:cs="Cambria Math"/>
              <w:i/>
              <w:iCs/>
              <w:color w:val="000000" w:themeColor="text1"/>
            </w:rPr>
          </w:rPrChange>
        </w:rPr>
        <w:t>𝛾</w:t>
      </w:r>
      <w:r w:rsidRPr="0000107C" w:rsidR="0019028B">
        <w:rPr>
          <w:rFonts w:ascii="Arial" w:hAnsi="Arial" w:eastAsia="Times New Roman" w:cs="Arial"/>
          <w:i/>
          <w:iCs/>
          <w:color w:val="D9D9D9" w:themeColor="background1" w:themeShade="D9"/>
          <w:rPrChange w:author="Liu, Xiaowen (Kevin)" w:date="2024-12-16T10:37:00Z" w16du:dateUtc="2024-12-16T16:37:00Z" w:id="106">
            <w:rPr>
              <w:rFonts w:ascii="Arial" w:hAnsi="Arial" w:eastAsia="Times New Roman" w:cs="Arial"/>
              <w:i/>
              <w:iCs/>
              <w:color w:val="000000" w:themeColor="text1"/>
            </w:rPr>
          </w:rPrChange>
        </w:rPr>
        <w:t xml:space="preserve"> </w:t>
      </w:r>
      <w:r w:rsidRPr="0000107C" w:rsidR="0019028B">
        <w:rPr>
          <w:rFonts w:ascii="Arial" w:hAnsi="Arial" w:eastAsia="Times New Roman" w:cs="Arial"/>
          <w:color w:val="D9D9D9" w:themeColor="background1" w:themeShade="D9"/>
          <w:rPrChange w:author="Liu, Xiaowen (Kevin)" w:date="2024-12-16T10:37:00Z" w16du:dateUtc="2024-12-16T16:37:00Z" w:id="107">
            <w:rPr>
              <w:rFonts w:ascii="Arial" w:hAnsi="Arial" w:eastAsia="Times New Roman" w:cs="Arial"/>
              <w:color w:val="000000" w:themeColor="text1"/>
            </w:rPr>
          </w:rPrChange>
        </w:rPr>
        <w:t>= 3 in the experiments)</w:t>
      </w:r>
      <w:r w:rsidRPr="0000107C" w:rsidR="00AB1563">
        <w:rPr>
          <w:rFonts w:ascii="Arial" w:hAnsi="Arial" w:eastAsia="Times New Roman" w:cs="Arial"/>
          <w:color w:val="D9D9D9" w:themeColor="background1" w:themeShade="D9"/>
          <w:rPrChange w:author="Liu, Xiaowen (Kevin)" w:date="2024-12-16T10:37:00Z" w16du:dateUtc="2024-12-16T16:37:00Z" w:id="108">
            <w:rPr>
              <w:rFonts w:ascii="Arial" w:hAnsi="Arial" w:eastAsia="Times New Roman" w:cs="Arial"/>
              <w:color w:val="000000" w:themeColor="text1"/>
            </w:rPr>
          </w:rPrChange>
        </w:rPr>
        <w:t xml:space="preserve">, </w:t>
      </w:r>
      <w:r w:rsidRPr="0000107C">
        <w:rPr>
          <w:rFonts w:ascii="Arial" w:hAnsi="Arial" w:eastAsia="Times New Roman" w:cs="Arial"/>
          <w:color w:val="D9D9D9" w:themeColor="background1" w:themeShade="D9"/>
          <w:rPrChange w:author="Liu, Xiaowen (Kevin)" w:date="2024-12-16T10:37:00Z" w16du:dateUtc="2024-12-16T16:37:00Z" w:id="109">
            <w:rPr>
              <w:rFonts w:ascii="Arial" w:hAnsi="Arial" w:eastAsia="Times New Roman" w:cs="Arial"/>
              <w:color w:val="000000" w:themeColor="text1"/>
            </w:rPr>
          </w:rPrChange>
        </w:rPr>
        <w:t xml:space="preserve">and the number of unknown mass shifts in the PrSM of </w:t>
      </w:r>
      <w:r w:rsidRPr="0000107C">
        <w:rPr>
          <w:rFonts w:ascii="Arial" w:hAnsi="Arial" w:eastAsia="Times New Roman" w:cs="Arial"/>
          <w:i/>
          <w:iCs/>
          <w:color w:val="D9D9D9" w:themeColor="background1" w:themeShade="D9"/>
          <w:rPrChange w:author="Liu, Xiaowen (Kevin)" w:date="2024-12-16T10:37:00Z" w16du:dateUtc="2024-12-16T16:37:00Z" w:id="110">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111">
            <w:rPr>
              <w:rFonts w:ascii="Arial" w:hAnsi="Arial" w:eastAsia="Times New Roman" w:cs="Arial"/>
              <w:color w:val="000000" w:themeColor="text1"/>
              <w:vertAlign w:val="subscript"/>
            </w:rPr>
          </w:rPrChange>
        </w:rPr>
        <w:t>2</w:t>
      </w:r>
      <w:r w:rsidRPr="0000107C">
        <w:rPr>
          <w:rFonts w:ascii="Arial" w:hAnsi="Arial" w:eastAsia="Times New Roman" w:cs="Arial"/>
          <w:color w:val="D9D9D9" w:themeColor="background1" w:themeShade="D9"/>
          <w:rPrChange w:author="Liu, Xiaowen (Kevin)" w:date="2024-12-16T10:37:00Z" w16du:dateUtc="2024-12-16T16:37:00Z" w:id="112">
            <w:rPr>
              <w:rFonts w:ascii="Arial" w:hAnsi="Arial" w:eastAsia="Times New Roman" w:cs="Arial"/>
              <w:color w:val="000000" w:themeColor="text1"/>
            </w:rPr>
          </w:rPrChange>
        </w:rPr>
        <w:t xml:space="preserve"> is no more than that in the PrSM of </w:t>
      </w:r>
      <w:r w:rsidRPr="0000107C">
        <w:rPr>
          <w:rFonts w:ascii="Arial" w:hAnsi="Arial" w:eastAsia="Times New Roman" w:cs="Arial"/>
          <w:i/>
          <w:iCs/>
          <w:color w:val="D9D9D9" w:themeColor="background1" w:themeShade="D9"/>
          <w:rPrChange w:author="Liu, Xiaowen (Kevin)" w:date="2024-12-16T10:37:00Z" w16du:dateUtc="2024-12-16T16:37:00Z" w:id="113">
            <w:rPr>
              <w:rFonts w:ascii="Arial" w:hAnsi="Arial" w:eastAsia="Times New Roman" w:cs="Arial"/>
              <w:i/>
              <w:iCs/>
              <w:color w:val="000000" w:themeColor="text1"/>
            </w:rPr>
          </w:rPrChange>
        </w:rPr>
        <w:t>S</w:t>
      </w:r>
      <w:r w:rsidRPr="0000107C">
        <w:rPr>
          <w:rFonts w:ascii="Arial" w:hAnsi="Arial" w:eastAsia="Times New Roman" w:cs="Arial"/>
          <w:color w:val="D9D9D9" w:themeColor="background1" w:themeShade="D9"/>
          <w:vertAlign w:val="subscript"/>
          <w:rPrChange w:author="Liu, Xiaowen (Kevin)" w:date="2024-12-16T10:37:00Z" w16du:dateUtc="2024-12-16T16:37:00Z" w:id="114">
            <w:rPr>
              <w:rFonts w:ascii="Arial" w:hAnsi="Arial" w:eastAsia="Times New Roman" w:cs="Arial"/>
              <w:color w:val="000000" w:themeColor="text1"/>
              <w:vertAlign w:val="subscript"/>
            </w:rPr>
          </w:rPrChange>
        </w:rPr>
        <w:t>1</w:t>
      </w:r>
      <w:r w:rsidRPr="0000107C">
        <w:rPr>
          <w:rFonts w:ascii="Arial" w:hAnsi="Arial" w:eastAsia="Times New Roman" w:cs="Arial"/>
          <w:color w:val="D9D9D9" w:themeColor="background1" w:themeShade="D9"/>
          <w:rPrChange w:author="Liu, Xiaowen (Kevin)" w:date="2024-12-16T10:37:00Z" w16du:dateUtc="2024-12-16T16:37:00Z" w:id="115">
            <w:rPr>
              <w:rFonts w:ascii="Arial" w:hAnsi="Arial" w:eastAsia="Times New Roman" w:cs="Arial"/>
              <w:color w:val="000000" w:themeColor="text1"/>
            </w:rPr>
          </w:rPrChange>
        </w:rPr>
        <w:t xml:space="preserve">, then precursor </w:t>
      </w:r>
      <w:r w:rsidRPr="0000107C">
        <w:rPr>
          <w:rFonts w:ascii="Arial" w:hAnsi="Arial" w:eastAsia="Times New Roman" w:cs="Arial"/>
          <w:i/>
          <w:iCs/>
          <w:color w:val="D9D9D9" w:themeColor="background1" w:themeShade="D9"/>
          <w:rPrChange w:author="Liu, Xiaowen (Kevin)" w:date="2024-12-16T10:37:00Z" w16du:dateUtc="2024-12-16T16:37:00Z" w:id="116">
            <w:rPr>
              <w:rFonts w:ascii="Arial" w:hAnsi="Arial" w:eastAsia="Times New Roman" w:cs="Arial"/>
              <w:i/>
              <w:iCs/>
              <w:color w:val="000000" w:themeColor="text1"/>
            </w:rPr>
          </w:rPrChange>
        </w:rPr>
        <w:t>F</w:t>
      </w:r>
      <w:r w:rsidRPr="0000107C">
        <w:rPr>
          <w:rFonts w:ascii="Arial" w:hAnsi="Arial" w:eastAsia="Times New Roman" w:cs="Arial"/>
          <w:color w:val="D9D9D9" w:themeColor="background1" w:themeShade="D9"/>
          <w:vertAlign w:val="subscript"/>
          <w:rPrChange w:author="Liu, Xiaowen (Kevin)" w:date="2024-12-16T10:37:00Z" w16du:dateUtc="2024-12-16T16:37:00Z" w:id="117">
            <w:rPr>
              <w:rFonts w:ascii="Arial" w:hAnsi="Arial" w:eastAsia="Times New Roman" w:cs="Arial"/>
              <w:color w:val="000000" w:themeColor="text1"/>
              <w:vertAlign w:val="subscript"/>
            </w:rPr>
          </w:rPrChange>
        </w:rPr>
        <w:t>2</w:t>
      </w:r>
      <w:r w:rsidRPr="0000107C">
        <w:rPr>
          <w:rFonts w:ascii="Arial" w:hAnsi="Arial" w:eastAsia="Times New Roman" w:cs="Arial"/>
          <w:color w:val="D9D9D9" w:themeColor="background1" w:themeShade="D9"/>
          <w:rPrChange w:author="Liu, Xiaowen (Kevin)" w:date="2024-12-16T10:37:00Z" w16du:dateUtc="2024-12-16T16:37:00Z" w:id="118">
            <w:rPr>
              <w:rFonts w:ascii="Arial" w:hAnsi="Arial" w:eastAsia="Times New Roman" w:cs="Arial"/>
              <w:color w:val="000000" w:themeColor="text1"/>
            </w:rPr>
          </w:rPrChange>
        </w:rPr>
        <w:t xml:space="preserve"> is the primary one. Otherwise, precursor </w:t>
      </w:r>
      <w:r w:rsidRPr="0000107C">
        <w:rPr>
          <w:rFonts w:ascii="Arial" w:hAnsi="Arial" w:eastAsia="Times New Roman" w:cs="Arial"/>
          <w:i/>
          <w:iCs/>
          <w:color w:val="D9D9D9" w:themeColor="background1" w:themeShade="D9"/>
          <w:rPrChange w:author="Liu, Xiaowen (Kevin)" w:date="2024-12-16T10:37:00Z" w16du:dateUtc="2024-12-16T16:37:00Z" w:id="119">
            <w:rPr>
              <w:rFonts w:ascii="Arial" w:hAnsi="Arial" w:eastAsia="Times New Roman" w:cs="Arial"/>
              <w:i/>
              <w:iCs/>
              <w:color w:val="000000" w:themeColor="text1"/>
            </w:rPr>
          </w:rPrChange>
        </w:rPr>
        <w:t>F</w:t>
      </w:r>
      <w:r w:rsidRPr="0000107C">
        <w:rPr>
          <w:rFonts w:ascii="Arial" w:hAnsi="Arial" w:eastAsia="Times New Roman" w:cs="Arial"/>
          <w:color w:val="D9D9D9" w:themeColor="background1" w:themeShade="D9"/>
          <w:vertAlign w:val="subscript"/>
          <w:rPrChange w:author="Liu, Xiaowen (Kevin)" w:date="2024-12-16T10:37:00Z" w16du:dateUtc="2024-12-16T16:37:00Z" w:id="120">
            <w:rPr>
              <w:rFonts w:ascii="Arial" w:hAnsi="Arial" w:eastAsia="Times New Roman" w:cs="Arial"/>
              <w:color w:val="000000" w:themeColor="text1"/>
              <w:vertAlign w:val="subscript"/>
            </w:rPr>
          </w:rPrChange>
        </w:rPr>
        <w:t>1</w:t>
      </w:r>
      <w:r w:rsidRPr="0000107C">
        <w:rPr>
          <w:rFonts w:ascii="Arial" w:hAnsi="Arial" w:eastAsia="Times New Roman" w:cs="Arial"/>
          <w:color w:val="D9D9D9" w:themeColor="background1" w:themeShade="D9"/>
          <w:rPrChange w:author="Liu, Xiaowen (Kevin)" w:date="2024-12-16T10:37:00Z" w16du:dateUtc="2024-12-16T16:37:00Z" w:id="121">
            <w:rPr>
              <w:rFonts w:ascii="Arial" w:hAnsi="Arial" w:eastAsia="Times New Roman" w:cs="Arial"/>
              <w:color w:val="000000" w:themeColor="text1"/>
            </w:rPr>
          </w:rPrChange>
        </w:rPr>
        <w:t xml:space="preserve"> is the primary one. </w:t>
      </w:r>
    </w:p>
    <w:p w:rsidR="00F44FBD" w:rsidP="00F44FBD" w:rsidRDefault="00F44FBD" w14:paraId="2E638487" w14:textId="77777777">
      <w:pPr>
        <w:spacing w:after="0" w:line="360" w:lineRule="auto"/>
        <w:jc w:val="both"/>
        <w:rPr>
          <w:rFonts w:ascii="Arial" w:hAnsi="Arial" w:eastAsia="Times New Roman" w:cs="Arial"/>
          <w:b/>
          <w:bCs/>
          <w:color w:val="000000" w:themeColor="text1"/>
        </w:rPr>
      </w:pPr>
      <w:r>
        <w:rPr>
          <w:rFonts w:ascii="Arial" w:hAnsi="Arial" w:eastAsia="Times New Roman" w:cs="Arial"/>
          <w:b/>
          <w:bCs/>
          <w:color w:val="000000" w:themeColor="text1"/>
        </w:rPr>
        <w:t>Proteoform identification by multiplexed top-down DDA mass spectra</w:t>
      </w:r>
    </w:p>
    <w:p w:rsidR="00F44FBD" w:rsidP="00F44FBD" w:rsidRDefault="00F44FBD" w14:paraId="11DFB2B6" w14:textId="294B9588">
      <w:pPr>
        <w:shd w:val="clear" w:color="auto" w:fill="FFFFFF" w:themeFill="background1"/>
        <w:spacing w:after="0" w:line="360" w:lineRule="auto"/>
        <w:ind w:firstLine="360"/>
        <w:jc w:val="both"/>
        <w:rPr>
          <w:rFonts w:ascii="Arial" w:hAnsi="Arial" w:eastAsia="Arial" w:cs="Arial"/>
        </w:rPr>
      </w:pPr>
      <w:r>
        <w:rPr>
          <w:rFonts w:ascii="Arial" w:hAnsi="Arial" w:eastAsia="Times New Roman" w:cs="Arial"/>
          <w:color w:val="000000" w:themeColor="text1"/>
        </w:rPr>
        <w:t xml:space="preserve">  </w:t>
      </w:r>
      <w:proofErr w:type="spellStart"/>
      <w:r>
        <w:rPr>
          <w:rFonts w:ascii="Arial" w:hAnsi="Arial" w:eastAsia="Times New Roman" w:cs="Arial"/>
          <w:color w:val="000000" w:themeColor="text1"/>
        </w:rPr>
        <w:t>TopMPI</w:t>
      </w:r>
      <w:proofErr w:type="spellEnd"/>
      <w:r>
        <w:rPr>
          <w:rFonts w:ascii="Arial" w:hAnsi="Arial" w:eastAsia="Times New Roman" w:cs="Arial"/>
          <w:color w:val="000000" w:themeColor="text1"/>
        </w:rPr>
        <w:t xml:space="preserve"> uses a method </w:t>
      </w:r>
      <w:proofErr w:type="gramStart"/>
      <w:r>
        <w:rPr>
          <w:rFonts w:ascii="Arial" w:hAnsi="Arial" w:eastAsia="Times New Roman" w:cs="Arial"/>
          <w:color w:val="000000" w:themeColor="text1"/>
        </w:rPr>
        <w:t>similar to</w:t>
      </w:r>
      <w:proofErr w:type="gramEnd"/>
      <w:r>
        <w:rPr>
          <w:rFonts w:ascii="Arial" w:hAnsi="Arial" w:eastAsia="Times New Roman" w:cs="Arial"/>
          <w:color w:val="000000" w:themeColor="text1"/>
        </w:rPr>
        <w:t xml:space="preserve"> </w:t>
      </w:r>
      <w:proofErr w:type="spellStart"/>
      <w:r>
        <w:rPr>
          <w:rFonts w:ascii="Arial" w:hAnsi="Arial" w:eastAsia="Times New Roman" w:cs="Arial"/>
          <w:color w:val="000000" w:themeColor="text1"/>
        </w:rPr>
        <w:t>CharmeST</w:t>
      </w:r>
      <w:proofErr w:type="spellEnd"/>
      <w:r>
        <w:rPr>
          <w:rFonts w:ascii="Arial" w:hAnsi="Arial" w:eastAsia="Times New Roman" w:cs="Arial"/>
          <w:color w:val="000000" w:themeColor="text1"/>
        </w:rPr>
        <w:t xml:space="preserve"> </w:t>
      </w:r>
      <w:r>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Pr>
          <w:rFonts w:ascii="Arial" w:hAnsi="Arial" w:eastAsia="Times New Roman" w:cs="Arial"/>
          <w:color w:val="000000" w:themeColor="text1"/>
        </w:rPr>
        <w:instrText xml:space="preserve"> ADDIN EN.CITE </w:instrText>
      </w:r>
      <w:r>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Pr>
          <w:rFonts w:ascii="Arial" w:hAnsi="Arial" w:eastAsia="Times New Roman" w:cs="Arial"/>
          <w:color w:val="000000" w:themeColor="text1"/>
        </w:rPr>
        <w:instrText xml:space="preserve"> ADDIN EN.CITE.DATA </w:instrText>
      </w:r>
      <w:r>
        <w:rPr>
          <w:rFonts w:ascii="Arial" w:hAnsi="Arial" w:eastAsia="Times New Roman" w:cs="Arial"/>
          <w:color w:val="000000" w:themeColor="text1"/>
        </w:rPr>
      </w:r>
      <w:r>
        <w:rPr>
          <w:rFonts w:ascii="Arial" w:hAnsi="Arial" w:eastAsia="Times New Roman" w:cs="Arial"/>
          <w:color w:val="000000" w:themeColor="text1"/>
        </w:rPr>
        <w:fldChar w:fldCharType="end"/>
      </w:r>
      <w:r>
        <w:rPr>
          <w:rFonts w:ascii="Arial" w:hAnsi="Arial" w:eastAsia="Times New Roman" w:cs="Arial"/>
          <w:color w:val="000000" w:themeColor="text1"/>
        </w:rPr>
      </w:r>
      <w:r>
        <w:rPr>
          <w:rFonts w:ascii="Arial" w:hAnsi="Arial" w:eastAsia="Times New Roman" w:cs="Arial"/>
          <w:color w:val="000000" w:themeColor="text1"/>
        </w:rPr>
        <w:fldChar w:fldCharType="separate"/>
      </w:r>
      <w:r>
        <w:rPr>
          <w:rFonts w:ascii="Arial" w:hAnsi="Arial" w:eastAsia="Times New Roman" w:cs="Arial"/>
          <w:noProof/>
          <w:color w:val="000000" w:themeColor="text1"/>
        </w:rPr>
        <w:t>[10]</w:t>
      </w:r>
      <w:r>
        <w:rPr>
          <w:rFonts w:ascii="Arial" w:hAnsi="Arial" w:eastAsia="Times New Roman" w:cs="Arial"/>
          <w:color w:val="000000" w:themeColor="text1"/>
        </w:rPr>
        <w:fldChar w:fldCharType="end"/>
      </w:r>
      <w:r>
        <w:rPr>
          <w:rFonts w:ascii="Arial" w:hAnsi="Arial" w:eastAsia="Times New Roman" w:cs="Arial"/>
          <w:color w:val="000000" w:themeColor="text1"/>
        </w:rPr>
        <w:t xml:space="preserve"> to identify two proteoforms from a multiplexed top-down DDA mass spectra</w:t>
      </w:r>
      <w:r w:rsidR="00067141">
        <w:rPr>
          <w:rFonts w:ascii="Arial" w:hAnsi="Arial" w:eastAsia="Times New Roman" w:cs="Arial"/>
          <w:color w:val="000000" w:themeColor="text1"/>
        </w:rPr>
        <w:t xml:space="preserve"> (Fig. 1b)</w:t>
      </w:r>
      <w:r>
        <w:rPr>
          <w:rFonts w:ascii="Arial" w:hAnsi="Arial" w:eastAsia="Times New Roman" w:cs="Arial"/>
          <w:color w:val="000000" w:themeColor="text1"/>
        </w:rPr>
        <w:t xml:space="preserve">. </w:t>
      </w:r>
      <w:r>
        <w:rPr>
          <w:rFonts w:ascii="Arial" w:hAnsi="Arial" w:eastAsia="Times New Roman" w:cs="Arial"/>
        </w:rPr>
        <w:t xml:space="preserve">For an MS/MS spectrum </w:t>
      </w:r>
      <w:r w:rsidRPr="00A8D87F">
        <w:rPr>
          <w:rFonts w:ascii="Arial" w:hAnsi="Arial" w:eastAsia="Times New Roman" w:cs="Arial"/>
          <w:i/>
          <w:iCs/>
        </w:rPr>
        <w:t xml:space="preserve">S </w:t>
      </w:r>
      <w:r>
        <w:rPr>
          <w:rFonts w:ascii="Arial" w:hAnsi="Arial" w:eastAsia="Times New Roman" w:cs="Arial"/>
        </w:rPr>
        <w:t xml:space="preserve">with </w:t>
      </w:r>
      <w:r>
        <w:rPr>
          <w:rFonts w:ascii="Arial" w:hAnsi="Arial" w:eastAsia="Times New Roman" w:cs="Arial"/>
          <w:color w:val="000000" w:themeColor="text1"/>
        </w:rPr>
        <w:t xml:space="preserve">a primary precursor </w:t>
      </w:r>
      <w:r w:rsidRPr="00A8D87F">
        <w:rPr>
          <w:rFonts w:ascii="Arial" w:hAnsi="Arial" w:eastAsia="Times New Roman" w:cs="Arial"/>
          <w:i/>
          <w:iCs/>
          <w:color w:val="000000" w:themeColor="text1"/>
        </w:rPr>
        <w:t>F</w:t>
      </w:r>
      <w:r>
        <w:rPr>
          <w:rFonts w:ascii="Arial" w:hAnsi="Arial" w:eastAsia="Times New Roman" w:cs="Arial"/>
          <w:color w:val="000000" w:themeColor="text1"/>
          <w:vertAlign w:val="subscript"/>
        </w:rPr>
        <w:t>1</w:t>
      </w:r>
      <w:r>
        <w:rPr>
          <w:rFonts w:ascii="Arial" w:hAnsi="Arial" w:eastAsia="Times New Roman" w:cs="Arial"/>
          <w:color w:val="000000" w:themeColor="text1"/>
        </w:rPr>
        <w:t xml:space="preserve"> and a second precursor </w:t>
      </w:r>
      <w:r w:rsidRPr="00A8D87F">
        <w:rPr>
          <w:rFonts w:ascii="Arial" w:hAnsi="Arial" w:eastAsia="Times New Roman" w:cs="Arial"/>
          <w:i/>
          <w:iCs/>
          <w:color w:val="000000" w:themeColor="text1"/>
        </w:rPr>
        <w:t>F</w:t>
      </w:r>
      <w:r>
        <w:rPr>
          <w:rFonts w:ascii="Arial" w:hAnsi="Arial" w:eastAsia="Times New Roman" w:cs="Arial"/>
          <w:color w:val="000000" w:themeColor="text1"/>
          <w:vertAlign w:val="subscript"/>
        </w:rPr>
        <w:t>2</w:t>
      </w:r>
      <w:r>
        <w:rPr>
          <w:rFonts w:ascii="Arial" w:hAnsi="Arial" w:eastAsia="Times New Roman" w:cs="Arial"/>
          <w:color w:val="000000" w:themeColor="text1"/>
        </w:rPr>
        <w:t>, a two</w:t>
      </w:r>
      <w:r w:rsidR="00EF3AFD">
        <w:rPr>
          <w:rFonts w:ascii="Arial" w:hAnsi="Arial" w:eastAsia="Times New Roman" w:cs="Arial"/>
          <w:color w:val="000000" w:themeColor="text1"/>
        </w:rPr>
        <w:t>-</w:t>
      </w:r>
      <w:r>
        <w:rPr>
          <w:rFonts w:ascii="Arial" w:hAnsi="Arial" w:eastAsia="Times New Roman" w:cs="Arial"/>
          <w:color w:val="000000" w:themeColor="text1"/>
        </w:rPr>
        <w:t xml:space="preserve">round search is used to identify two proteoforms from </w:t>
      </w:r>
      <w:r w:rsidRPr="00A8D87F">
        <w:rPr>
          <w:rFonts w:ascii="Arial" w:hAnsi="Arial" w:eastAsia="Times New Roman" w:cs="Arial"/>
          <w:i/>
          <w:iCs/>
          <w:color w:val="000000" w:themeColor="text1"/>
        </w:rPr>
        <w:t>S</w:t>
      </w:r>
      <w:r>
        <w:rPr>
          <w:rFonts w:ascii="Arial" w:hAnsi="Arial" w:eastAsia="Times New Roman" w:cs="Arial"/>
          <w:color w:val="000000" w:themeColor="text1"/>
        </w:rPr>
        <w:t xml:space="preserve">. </w:t>
      </w:r>
      <w:r>
        <w:rPr>
          <w:rFonts w:ascii="Arial" w:hAnsi="Arial" w:eastAsia="Times New Roman" w:cs="Arial"/>
        </w:rPr>
        <w:t xml:space="preserve">In the first found, </w:t>
      </w:r>
      <w:r w:rsidR="0034577A">
        <w:rPr>
          <w:rFonts w:ascii="Arial" w:hAnsi="Arial" w:eastAsia="Times New Roman" w:cs="Arial"/>
        </w:rPr>
        <w:t xml:space="preserve">the primary precursor </w:t>
      </w:r>
      <w:r w:rsidRPr="00A8D87F" w:rsidR="0034577A">
        <w:rPr>
          <w:rFonts w:ascii="Arial" w:hAnsi="Arial" w:eastAsia="Times New Roman" w:cs="Arial"/>
          <w:i/>
          <w:iCs/>
        </w:rPr>
        <w:t>F</w:t>
      </w:r>
      <w:r w:rsidR="0034577A">
        <w:rPr>
          <w:rFonts w:ascii="Arial" w:hAnsi="Arial" w:eastAsia="Times New Roman" w:cs="Arial"/>
          <w:vertAlign w:val="subscript"/>
        </w:rPr>
        <w:t>1</w:t>
      </w:r>
      <w:r w:rsidR="0034577A">
        <w:rPr>
          <w:rFonts w:ascii="Arial" w:hAnsi="Arial" w:eastAsia="Times New Roman" w:cs="Arial"/>
        </w:rPr>
        <w:t xml:space="preserve"> and </w:t>
      </w:r>
      <w:r>
        <w:rPr>
          <w:rFonts w:ascii="Arial" w:hAnsi="Arial" w:eastAsia="Times New Roman" w:cs="Arial"/>
        </w:rPr>
        <w:t xml:space="preserve">the </w:t>
      </w:r>
      <w:r w:rsidR="0034577A">
        <w:rPr>
          <w:rFonts w:ascii="Arial" w:hAnsi="Arial" w:eastAsia="Times New Roman" w:cs="Arial"/>
        </w:rPr>
        <w:t xml:space="preserve">fragment masses in </w:t>
      </w:r>
      <w:r>
        <w:rPr>
          <w:rFonts w:ascii="Arial" w:hAnsi="Arial" w:eastAsia="Times New Roman" w:cs="Arial"/>
        </w:rPr>
        <w:t xml:space="preserve">spectrum </w:t>
      </w:r>
      <w:r w:rsidRPr="00A8D87F">
        <w:rPr>
          <w:rFonts w:ascii="Arial" w:hAnsi="Arial" w:eastAsia="Times New Roman" w:cs="Arial"/>
          <w:i/>
          <w:iCs/>
        </w:rPr>
        <w:t>S</w:t>
      </w:r>
      <w:r>
        <w:rPr>
          <w:rFonts w:ascii="Arial" w:hAnsi="Arial" w:eastAsia="Times New Roman" w:cs="Arial"/>
          <w:vertAlign w:val="subscript"/>
        </w:rPr>
        <w:t xml:space="preserve"> </w:t>
      </w:r>
      <w:r w:rsidR="0034577A">
        <w:rPr>
          <w:rFonts w:ascii="Arial" w:hAnsi="Arial" w:eastAsia="Times New Roman" w:cs="Arial"/>
        </w:rPr>
        <w:t>are</w:t>
      </w:r>
      <w:r>
        <w:rPr>
          <w:rFonts w:ascii="Arial" w:hAnsi="Arial" w:eastAsia="Times New Roman" w:cs="Arial"/>
        </w:rPr>
        <w:t xml:space="preserve"> searched against the corresponding protein sequence database</w:t>
      </w:r>
      <w:r w:rsidR="002E2820">
        <w:rPr>
          <w:rFonts w:ascii="Arial" w:hAnsi="Arial" w:eastAsia="Times New Roman" w:cs="Arial"/>
        </w:rPr>
        <w:t xml:space="preserve"> concatenated with a decoy database</w:t>
      </w:r>
      <w:r>
        <w:rPr>
          <w:rFonts w:ascii="Arial" w:hAnsi="Arial" w:eastAsia="Times New Roman" w:cs="Arial"/>
        </w:rPr>
        <w:t xml:space="preserve"> using TopPIC (version 1.7.6</w:t>
      </w:r>
      <w:r w:rsidR="0034577A">
        <w:rPr>
          <w:rFonts w:ascii="Arial" w:hAnsi="Arial" w:eastAsia="Times New Roman" w:cs="Arial"/>
        </w:rPr>
        <w:t>)</w:t>
      </w:r>
      <w:r>
        <w:rPr>
          <w:rFonts w:ascii="Arial" w:hAnsi="Arial" w:eastAsia="Times New Roman" w:cs="Arial"/>
        </w:rPr>
        <w:t xml:space="preserve">. </w:t>
      </w:r>
      <w:r>
        <w:rPr>
          <w:rFonts w:ascii="Arial" w:hAnsi="Arial" w:eastAsia="Times New Roman" w:cs="Arial"/>
          <w:color w:val="000000" w:themeColor="text1"/>
        </w:rPr>
        <w:t xml:space="preserve">If the </w:t>
      </w:r>
      <w:r w:rsidRPr="00A8D87F">
        <w:rPr>
          <w:rFonts w:ascii="Arial" w:hAnsi="Arial" w:eastAsia="Times New Roman" w:cs="Arial"/>
          <w:i/>
          <w:iCs/>
          <w:color w:val="000000" w:themeColor="text1"/>
        </w:rPr>
        <w:t>E</w:t>
      </w:r>
      <w:r>
        <w:rPr>
          <w:rFonts w:ascii="Arial" w:hAnsi="Arial" w:eastAsia="Times New Roman" w:cs="Arial"/>
          <w:color w:val="000000" w:themeColor="text1"/>
        </w:rPr>
        <w:t xml:space="preserve">-value of the best PrSM reported by TopPIC is </w:t>
      </w:r>
      <w:r>
        <w:rPr>
          <w:rFonts w:ascii="Arial" w:hAnsi="Arial" w:eastAsia="Times New Roman" w:cs="Arial"/>
          <w:color w:val="000000" w:themeColor="text1"/>
        </w:rPr>
        <w:t xml:space="preserve">less than </w:t>
      </w:r>
      <w:r w:rsidRPr="00826159">
        <w:rPr>
          <w:rFonts w:ascii="Arial" w:hAnsi="Arial" w:eastAsia="Times New Roman" w:cs="Arial"/>
          <w:color w:val="000000" w:themeColor="text1"/>
        </w:rPr>
        <w:t>0.01</w:t>
      </w:r>
      <w:r>
        <w:rPr>
          <w:rFonts w:ascii="Arial" w:hAnsi="Arial" w:eastAsia="Times New Roman" w:cs="Arial"/>
          <w:color w:val="000000" w:themeColor="text1"/>
        </w:rPr>
        <w:t xml:space="preserve">, the </w:t>
      </w:r>
      <w:r w:rsidRPr="00A8D87F" w:rsidR="00097C9B">
        <w:rPr>
          <w:rFonts w:ascii="Arial" w:hAnsi="Arial" w:eastAsia="Times New Roman" w:cs="Arial"/>
          <w:color w:val="000000" w:themeColor="text1"/>
        </w:rPr>
        <w:t>PrSM</w:t>
      </w:r>
      <w:r w:rsidR="00097C9B">
        <w:rPr>
          <w:rFonts w:ascii="Arial" w:hAnsi="Arial" w:eastAsia="Times New Roman" w:cs="Arial"/>
          <w:color w:val="000000" w:themeColor="text1"/>
        </w:rPr>
        <w:t xml:space="preserve"> is kept and the </w:t>
      </w:r>
      <w:r>
        <w:rPr>
          <w:rFonts w:ascii="Arial" w:hAnsi="Arial" w:eastAsia="Times New Roman" w:cs="Arial"/>
          <w:color w:val="000000" w:themeColor="text1"/>
        </w:rPr>
        <w:t xml:space="preserve">matched fragment masses in </w:t>
      </w:r>
      <w:r w:rsidRPr="00A8D87F">
        <w:rPr>
          <w:rFonts w:ascii="Arial" w:hAnsi="Arial" w:eastAsia="Times New Roman" w:cs="Arial"/>
          <w:i/>
          <w:iCs/>
          <w:color w:val="000000" w:themeColor="text1"/>
        </w:rPr>
        <w:t>S</w:t>
      </w:r>
      <w:r>
        <w:rPr>
          <w:rFonts w:ascii="Arial" w:hAnsi="Arial" w:eastAsia="Times New Roman" w:cs="Arial"/>
          <w:color w:val="000000" w:themeColor="text1"/>
        </w:rPr>
        <w:t xml:space="preserve"> are removed. Otherwise, the PrSM is not reported and no fragment masses in </w:t>
      </w:r>
      <w:r w:rsidRPr="00A8D87F">
        <w:rPr>
          <w:rFonts w:ascii="Arial" w:hAnsi="Arial" w:eastAsia="Times New Roman" w:cs="Arial"/>
          <w:i/>
          <w:iCs/>
          <w:color w:val="000000" w:themeColor="text1"/>
        </w:rPr>
        <w:t>S</w:t>
      </w:r>
      <w:r>
        <w:rPr>
          <w:rFonts w:ascii="Arial" w:hAnsi="Arial" w:eastAsia="Times New Roman" w:cs="Arial"/>
          <w:color w:val="000000" w:themeColor="text1"/>
        </w:rPr>
        <w:t xml:space="preserve"> are removed. In the second round, the</w:t>
      </w:r>
      <w:r w:rsidR="002E2820">
        <w:rPr>
          <w:rFonts w:ascii="Arial" w:hAnsi="Arial" w:eastAsia="Times New Roman" w:cs="Arial"/>
          <w:color w:val="000000" w:themeColor="text1"/>
        </w:rPr>
        <w:t xml:space="preserve"> secondary feature and the</w:t>
      </w:r>
      <w:r>
        <w:rPr>
          <w:rFonts w:ascii="Arial" w:hAnsi="Arial" w:eastAsia="Times New Roman" w:cs="Arial"/>
          <w:color w:val="000000" w:themeColor="text1"/>
        </w:rPr>
        <w:t xml:space="preserve"> remaining fragment masses in </w:t>
      </w:r>
      <w:r w:rsidRPr="00A8D87F">
        <w:rPr>
          <w:rFonts w:ascii="Arial" w:hAnsi="Arial" w:eastAsia="Times New Roman" w:cs="Arial"/>
          <w:i/>
          <w:iCs/>
          <w:color w:val="000000" w:themeColor="text1"/>
        </w:rPr>
        <w:t>S</w:t>
      </w:r>
      <w:r>
        <w:rPr>
          <w:rFonts w:ascii="Arial" w:hAnsi="Arial" w:eastAsia="Times New Roman" w:cs="Arial"/>
          <w:color w:val="000000" w:themeColor="text1"/>
        </w:rPr>
        <w:t xml:space="preserve"> are searched against the</w:t>
      </w:r>
      <w:r w:rsidR="002E2820">
        <w:rPr>
          <w:rFonts w:ascii="Arial" w:hAnsi="Arial" w:eastAsia="Times New Roman" w:cs="Arial"/>
          <w:color w:val="000000" w:themeColor="text1"/>
        </w:rPr>
        <w:t xml:space="preserve"> same target-decoy</w:t>
      </w:r>
      <w:r>
        <w:rPr>
          <w:rFonts w:ascii="Arial" w:hAnsi="Arial" w:eastAsia="Times New Roman" w:cs="Arial"/>
          <w:color w:val="000000" w:themeColor="text1"/>
        </w:rPr>
        <w:t xml:space="preserve"> protein sequence database using TopPIC</w:t>
      </w:r>
      <w:r w:rsidR="00677CC3">
        <w:rPr>
          <w:rFonts w:ascii="Arial" w:hAnsi="Arial" w:eastAsia="Times New Roman" w:cs="Arial"/>
          <w:color w:val="000000" w:themeColor="text1"/>
        </w:rPr>
        <w:t xml:space="preserve">. </w:t>
      </w:r>
      <w:r w:rsidRPr="00A8D87F" w:rsidR="00677CC3">
        <w:rPr>
          <w:rFonts w:ascii="Arial" w:hAnsi="Arial" w:eastAsia="Times New Roman" w:cs="Arial"/>
          <w:color w:val="000000" w:themeColor="text1"/>
        </w:rPr>
        <w:t>Finally, the PrSMs</w:t>
      </w:r>
      <w:r w:rsidR="00677CC3">
        <w:rPr>
          <w:rFonts w:ascii="Arial" w:hAnsi="Arial" w:eastAsia="Times New Roman" w:cs="Arial"/>
          <w:color w:val="000000" w:themeColor="text1"/>
        </w:rPr>
        <w:t xml:space="preserve"> reported in the first and second rounds are filtered by 1% spectrum-level false discovery rate (FDR), separately. </w:t>
      </w:r>
    </w:p>
    <w:p w:rsidR="003E4B33" w:rsidP="1E3E1162" w:rsidRDefault="003E4B33" w14:paraId="21226E74" w14:textId="60AAF983">
      <w:pPr>
        <w:pStyle w:val="Normal"/>
        <w:spacing w:after="0" w:line="360" w:lineRule="auto"/>
        <w:jc w:val="both"/>
        <w:rPr>
          <w:rFonts w:ascii="Arial" w:hAnsi="Arial" w:eastAsia="Times New Roman" w:cs="Arial"/>
          <w:b w:val="1"/>
          <w:bCs w:val="1"/>
        </w:rPr>
      </w:pPr>
      <w:r w:rsidRPr="1E3E1162" w:rsidR="003E4B33">
        <w:rPr>
          <w:rFonts w:ascii="Arial" w:hAnsi="Arial" w:eastAsia="Times New Roman" w:cs="Arial"/>
          <w:b w:val="1"/>
          <w:bCs w:val="1"/>
        </w:rPr>
        <w:t>Results</w:t>
      </w:r>
    </w:p>
    <w:p w:rsidR="003E4B33" w:rsidP="003E4B33" w:rsidRDefault="003E4B33" w14:paraId="40F42B50" w14:textId="77777777">
      <w:pPr>
        <w:spacing w:after="0" w:line="360" w:lineRule="auto"/>
        <w:jc w:val="both"/>
        <w:rPr>
          <w:rFonts w:ascii="Arial" w:hAnsi="Arial" w:eastAsia="Times New Roman" w:cs="Arial"/>
          <w:b/>
          <w:bCs/>
        </w:rPr>
      </w:pPr>
      <w:r w:rsidRPr="19673A48">
        <w:rPr>
          <w:rFonts w:ascii="Arial" w:hAnsi="Arial" w:eastAsia="Times New Roman" w:cs="Arial"/>
          <w:b/>
          <w:bCs/>
        </w:rPr>
        <w:t xml:space="preserve">Overview of </w:t>
      </w:r>
      <w:proofErr w:type="spellStart"/>
      <w:r w:rsidRPr="19673A48">
        <w:rPr>
          <w:rFonts w:ascii="Arial" w:hAnsi="Arial" w:eastAsia="Times New Roman" w:cs="Arial"/>
          <w:b/>
          <w:bCs/>
        </w:rPr>
        <w:t>TopMPI</w:t>
      </w:r>
      <w:proofErr w:type="spellEnd"/>
    </w:p>
    <w:p w:rsidR="003E4B33" w:rsidP="003E4B33" w:rsidRDefault="00282E5A" w14:paraId="722E675D" w14:textId="1189C181">
      <w:pPr>
        <w:spacing w:after="0" w:line="360" w:lineRule="auto"/>
        <w:ind w:firstLine="360"/>
        <w:jc w:val="both"/>
        <w:rPr>
          <w:rFonts w:ascii="Arial" w:hAnsi="Arial" w:eastAsia="Times New Roman" w:cs="Arial"/>
        </w:rPr>
      </w:pPr>
      <w:proofErr w:type="spellStart"/>
      <w:r>
        <w:rPr>
          <w:rFonts w:ascii="Arial" w:hAnsi="Arial" w:eastAsia="Times New Roman" w:cs="Arial"/>
        </w:rPr>
        <w:t>TopMPI</w:t>
      </w:r>
      <w:proofErr w:type="spellEnd"/>
      <w:r>
        <w:rPr>
          <w:rFonts w:ascii="Arial" w:hAnsi="Arial" w:eastAsia="Times New Roman" w:cs="Arial"/>
        </w:rPr>
        <w:t xml:space="preserve"> is designed to identify two proteoforms from a multiplexed top-down DDA </w:t>
      </w:r>
      <w:r w:rsidR="00AA76C9">
        <w:rPr>
          <w:rFonts w:ascii="Arial" w:hAnsi="Arial" w:eastAsia="Times New Roman" w:cs="Arial"/>
        </w:rPr>
        <w:t>MS/MS spectrum with two precursor ions</w:t>
      </w:r>
      <w:r w:rsidR="00CE5CAE">
        <w:rPr>
          <w:rFonts w:ascii="Arial" w:hAnsi="Arial" w:eastAsia="Times New Roman" w:cs="Arial"/>
        </w:rPr>
        <w:t xml:space="preserve">. </w:t>
      </w:r>
      <w:r w:rsidR="00AA76C9">
        <w:rPr>
          <w:rFonts w:ascii="Arial" w:hAnsi="Arial" w:eastAsia="Times New Roman" w:cs="Arial"/>
        </w:rPr>
        <w:t xml:space="preserve">The first function of </w:t>
      </w:r>
      <w:proofErr w:type="spellStart"/>
      <w:r w:rsidR="00AA76C9">
        <w:rPr>
          <w:rFonts w:ascii="Arial" w:hAnsi="Arial" w:eastAsia="Times New Roman" w:cs="Arial"/>
        </w:rPr>
        <w:t>TopMPI</w:t>
      </w:r>
      <w:proofErr w:type="spellEnd"/>
      <w:r w:rsidR="00AA76C9">
        <w:rPr>
          <w:rFonts w:ascii="Arial" w:hAnsi="Arial" w:eastAsia="Times New Roman" w:cs="Arial"/>
        </w:rPr>
        <w:t xml:space="preserve"> is to determine the order of </w:t>
      </w:r>
      <w:r w:rsidR="00A275EB">
        <w:rPr>
          <w:rFonts w:ascii="Arial" w:hAnsi="Arial" w:eastAsia="Times New Roman" w:cs="Arial"/>
        </w:rPr>
        <w:t>the two precursor ions</w:t>
      </w:r>
      <w:r w:rsidR="00C102DA">
        <w:rPr>
          <w:rFonts w:ascii="Arial" w:hAnsi="Arial" w:eastAsia="Times New Roman" w:cs="Arial"/>
        </w:rPr>
        <w:t xml:space="preserve"> </w:t>
      </w:r>
      <w:r w:rsidR="00A275EB">
        <w:rPr>
          <w:rFonts w:ascii="Arial" w:hAnsi="Arial" w:eastAsia="Times New Roman" w:cs="Arial"/>
        </w:rPr>
        <w:t>for database search based proteoform identification</w:t>
      </w:r>
      <w:r w:rsidR="00B7065A">
        <w:rPr>
          <w:rFonts w:ascii="Arial" w:hAnsi="Arial" w:eastAsia="Times New Roman" w:cs="Arial"/>
        </w:rPr>
        <w:t xml:space="preserve"> (Fig. 1a</w:t>
      </w:r>
      <w:r w:rsidR="00CD3FEA">
        <w:rPr>
          <w:rFonts w:ascii="Arial" w:hAnsi="Arial" w:eastAsia="Times New Roman" w:cs="Arial"/>
        </w:rPr>
        <w:t>)</w:t>
      </w:r>
      <w:r w:rsidR="00A275EB">
        <w:rPr>
          <w:rFonts w:ascii="Arial" w:hAnsi="Arial" w:eastAsia="Times New Roman" w:cs="Arial"/>
        </w:rPr>
        <w:t xml:space="preserve">. </w:t>
      </w:r>
      <w:r w:rsidR="003D0E5A">
        <w:rPr>
          <w:rFonts w:ascii="Arial" w:hAnsi="Arial" w:eastAsia="Times New Roman" w:cs="Arial"/>
        </w:rPr>
        <w:t xml:space="preserve">A common error in multiplexed top-down mass spectral identification is that </w:t>
      </w:r>
      <w:r w:rsidR="00464E15">
        <w:rPr>
          <w:rFonts w:ascii="Arial" w:hAnsi="Arial" w:eastAsia="Times New Roman" w:cs="Arial"/>
        </w:rPr>
        <w:t xml:space="preserve">the </w:t>
      </w:r>
      <w:r w:rsidR="009B729A">
        <w:rPr>
          <w:rFonts w:ascii="Arial" w:hAnsi="Arial" w:eastAsia="Times New Roman" w:cs="Arial"/>
        </w:rPr>
        <w:t xml:space="preserve">most abundance </w:t>
      </w:r>
      <w:r w:rsidR="00464E15">
        <w:rPr>
          <w:rFonts w:ascii="Arial" w:hAnsi="Arial" w:eastAsia="Times New Roman" w:cs="Arial"/>
        </w:rPr>
        <w:t xml:space="preserve">precursor and the fragment masses </w:t>
      </w:r>
      <w:r w:rsidR="003358CD">
        <w:rPr>
          <w:rFonts w:ascii="Arial" w:hAnsi="Arial" w:eastAsia="Times New Roman" w:cs="Arial"/>
        </w:rPr>
        <w:t xml:space="preserve">from </w:t>
      </w:r>
      <w:r w:rsidR="009B729A">
        <w:rPr>
          <w:rFonts w:ascii="Arial" w:hAnsi="Arial" w:eastAsia="Times New Roman" w:cs="Arial"/>
        </w:rPr>
        <w:t>another</w:t>
      </w:r>
      <w:r w:rsidR="003358CD">
        <w:rPr>
          <w:rFonts w:ascii="Arial" w:hAnsi="Arial" w:eastAsia="Times New Roman" w:cs="Arial"/>
        </w:rPr>
        <w:t xml:space="preserve"> precursor are combined to identify </w:t>
      </w:r>
      <w:r w:rsidR="00A90623">
        <w:rPr>
          <w:rFonts w:ascii="Arial" w:hAnsi="Arial" w:eastAsia="Times New Roman" w:cs="Arial"/>
        </w:rPr>
        <w:t>an incorrect proteoform</w:t>
      </w:r>
      <w:r w:rsidR="009B729A">
        <w:rPr>
          <w:rFonts w:ascii="Arial" w:hAnsi="Arial" w:eastAsia="Times New Roman" w:cs="Arial"/>
        </w:rPr>
        <w:t xml:space="preserve"> </w:t>
      </w:r>
      <w:r w:rsidR="000D24BC">
        <w:rPr>
          <w:rFonts w:ascii="Arial" w:hAnsi="Arial" w:eastAsia="Times New Roman" w:cs="Arial"/>
        </w:rPr>
        <w:fldChar w:fldCharType="begin">
          <w:fldData xml:space="preserve">PEVuZE5vdGU+PENpdGU+PEF1dGhvcj5KZW9uZzwvQXV0aG9yPjxZZWFyPjIwMjQ8L1llYXI+PFJl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</w:fldData>
        </w:fldChar>
      </w:r>
      <w:r w:rsidR="000D24BC">
        <w:rPr>
          <w:rFonts w:ascii="Arial" w:hAnsi="Arial" w:eastAsia="Times New Roman" w:cs="Arial"/>
        </w:rPr>
        <w:instrText xml:space="preserve"> ADDIN EN.CITE </w:instrText>
      </w:r>
      <w:r w:rsidR="000D24BC">
        <w:rPr>
          <w:rFonts w:ascii="Arial" w:hAnsi="Arial" w:eastAsia="Times New Roman" w:cs="Arial"/>
        </w:rPr>
        <w:fldChar w:fldCharType="begin">
          <w:fldData xml:space="preserve">PEVuZE5vdGU+PENpdGU+PEF1dGhvcj5KZW9uZzwvQXV0aG9yPjxZZWFyPjIwMjQ8L1llYXI+PFJl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</w:fldData>
        </w:fldChar>
      </w:r>
      <w:r w:rsidR="000D24BC">
        <w:rPr>
          <w:rFonts w:ascii="Arial" w:hAnsi="Arial" w:eastAsia="Times New Roman" w:cs="Arial"/>
        </w:rPr>
        <w:instrText xml:space="preserve"> ADDIN EN.CITE.DATA </w:instrText>
      </w:r>
      <w:r w:rsidR="000D24BC">
        <w:rPr>
          <w:rFonts w:ascii="Arial" w:hAnsi="Arial" w:eastAsia="Times New Roman" w:cs="Arial"/>
        </w:rPr>
      </w:r>
      <w:r w:rsidR="000D24BC">
        <w:rPr>
          <w:rFonts w:ascii="Arial" w:hAnsi="Arial" w:eastAsia="Times New Roman" w:cs="Arial"/>
        </w:rPr>
        <w:fldChar w:fldCharType="end"/>
      </w:r>
      <w:r w:rsidR="000D24BC">
        <w:rPr>
          <w:rFonts w:ascii="Arial" w:hAnsi="Arial" w:eastAsia="Times New Roman" w:cs="Arial"/>
        </w:rPr>
      </w:r>
      <w:r w:rsidR="000D24BC">
        <w:rPr>
          <w:rFonts w:ascii="Arial" w:hAnsi="Arial" w:eastAsia="Times New Roman" w:cs="Arial"/>
        </w:rPr>
        <w:fldChar w:fldCharType="separate"/>
      </w:r>
      <w:r w:rsidR="000D24BC">
        <w:rPr>
          <w:rFonts w:ascii="Arial" w:hAnsi="Arial" w:eastAsia="Times New Roman" w:cs="Arial"/>
          <w:noProof/>
        </w:rPr>
        <w:t>[18]</w:t>
      </w:r>
      <w:r w:rsidR="000D24BC">
        <w:rPr>
          <w:rFonts w:ascii="Arial" w:hAnsi="Arial" w:eastAsia="Times New Roman" w:cs="Arial"/>
        </w:rPr>
        <w:fldChar w:fldCharType="end"/>
      </w:r>
      <w:r w:rsidR="00A90623">
        <w:rPr>
          <w:rFonts w:ascii="Arial" w:hAnsi="Arial" w:eastAsia="Times New Roman" w:cs="Arial"/>
        </w:rPr>
        <w:t xml:space="preserve">. </w:t>
      </w:r>
      <w:r w:rsidR="006C1A07">
        <w:rPr>
          <w:rFonts w:ascii="Arial" w:hAnsi="Arial" w:eastAsia="Times New Roman" w:cs="Arial"/>
        </w:rPr>
        <w:t xml:space="preserve">The objective of the </w:t>
      </w:r>
      <w:r w:rsidR="007B01ED">
        <w:rPr>
          <w:rFonts w:ascii="Arial" w:hAnsi="Arial" w:eastAsia="Times New Roman" w:cs="Arial"/>
        </w:rPr>
        <w:t>function is to choose</w:t>
      </w:r>
      <w:r w:rsidR="00A90623">
        <w:rPr>
          <w:rFonts w:ascii="Arial" w:hAnsi="Arial" w:eastAsia="Times New Roman" w:cs="Arial"/>
        </w:rPr>
        <w:t xml:space="preserve"> the prec</w:t>
      </w:r>
      <w:r w:rsidR="00DB0E9D">
        <w:rPr>
          <w:rFonts w:ascii="Arial" w:hAnsi="Arial" w:eastAsia="Times New Roman" w:cs="Arial"/>
        </w:rPr>
        <w:t xml:space="preserve">ursor with </w:t>
      </w:r>
      <w:r w:rsidR="007B030C">
        <w:rPr>
          <w:rFonts w:ascii="Arial" w:hAnsi="Arial" w:eastAsia="Times New Roman" w:cs="Arial"/>
        </w:rPr>
        <w:t>the</w:t>
      </w:r>
      <w:r w:rsidR="00DB0E9D">
        <w:rPr>
          <w:rFonts w:ascii="Arial" w:hAnsi="Arial" w:eastAsia="Times New Roman" w:cs="Arial"/>
        </w:rPr>
        <w:t xml:space="preserve"> </w:t>
      </w:r>
      <w:r w:rsidR="00224BA7">
        <w:rPr>
          <w:rFonts w:ascii="Arial" w:hAnsi="Arial" w:eastAsia="Times New Roman" w:cs="Arial"/>
        </w:rPr>
        <w:t xml:space="preserve">correct </w:t>
      </w:r>
      <w:r w:rsidR="001E6F8E">
        <w:rPr>
          <w:rFonts w:ascii="Arial" w:hAnsi="Arial" w:eastAsia="Times New Roman" w:cs="Arial"/>
        </w:rPr>
        <w:t xml:space="preserve">database search identification </w:t>
      </w:r>
      <w:r w:rsidR="00DB0E9D">
        <w:rPr>
          <w:rFonts w:ascii="Arial" w:hAnsi="Arial" w:eastAsia="Times New Roman" w:cs="Arial"/>
        </w:rPr>
        <w:t xml:space="preserve">as the primary </w:t>
      </w:r>
      <w:r w:rsidR="004338AD">
        <w:rPr>
          <w:rFonts w:ascii="Arial" w:hAnsi="Arial" w:eastAsia="Times New Roman" w:cs="Arial"/>
        </w:rPr>
        <w:t>(see Methods)</w:t>
      </w:r>
      <w:r w:rsidR="00DB0E9D">
        <w:rPr>
          <w:rFonts w:ascii="Arial" w:hAnsi="Arial" w:eastAsia="Times New Roman" w:cs="Arial"/>
        </w:rPr>
        <w:t>.</w:t>
      </w:r>
      <w:r w:rsidR="00152086">
        <w:rPr>
          <w:rFonts w:ascii="Arial" w:hAnsi="Arial" w:eastAsia="Times New Roman" w:cs="Arial"/>
        </w:rPr>
        <w:t xml:space="preserve"> The other precursor is assigned as the secondary </w:t>
      </w:r>
      <w:r w:rsidR="00875B13">
        <w:rPr>
          <w:rFonts w:ascii="Arial" w:hAnsi="Arial" w:eastAsia="Times New Roman" w:cs="Arial"/>
        </w:rPr>
        <w:t>precursor.</w:t>
      </w:r>
      <w:r w:rsidR="00DB0E9D">
        <w:rPr>
          <w:rFonts w:ascii="Arial" w:hAnsi="Arial" w:eastAsia="Times New Roman" w:cs="Arial"/>
        </w:rPr>
        <w:t xml:space="preserve"> </w:t>
      </w:r>
      <w:r w:rsidR="00B7065A">
        <w:rPr>
          <w:rFonts w:ascii="Arial" w:hAnsi="Arial" w:eastAsia="Times New Roman" w:cs="Arial"/>
        </w:rPr>
        <w:t>After the primary and secondary precursors are determined</w:t>
      </w:r>
      <w:r w:rsidR="002505D7">
        <w:rPr>
          <w:rFonts w:ascii="Arial" w:hAnsi="Arial" w:eastAsia="Times New Roman" w:cs="Arial"/>
        </w:rPr>
        <w:t xml:space="preserve">, </w:t>
      </w:r>
      <w:proofErr w:type="spellStart"/>
      <w:r w:rsidR="002505D7">
        <w:rPr>
          <w:rFonts w:ascii="Arial" w:hAnsi="Arial" w:eastAsia="Times New Roman" w:cs="Arial"/>
          <w:color w:val="000000" w:themeColor="text1"/>
        </w:rPr>
        <w:t>TopMPI</w:t>
      </w:r>
      <w:proofErr w:type="spellEnd"/>
      <w:r w:rsidR="002505D7">
        <w:rPr>
          <w:rFonts w:ascii="Arial" w:hAnsi="Arial" w:eastAsia="Times New Roman" w:cs="Arial"/>
          <w:color w:val="000000" w:themeColor="text1"/>
        </w:rPr>
        <w:t xml:space="preserve"> uses a method </w:t>
      </w:r>
      <w:proofErr w:type="gramStart"/>
      <w:r w:rsidR="002505D7">
        <w:rPr>
          <w:rFonts w:ascii="Arial" w:hAnsi="Arial" w:eastAsia="Times New Roman" w:cs="Arial"/>
          <w:color w:val="000000" w:themeColor="text1"/>
        </w:rPr>
        <w:t>similar to</w:t>
      </w:r>
      <w:proofErr w:type="gramEnd"/>
      <w:r w:rsidR="002505D7">
        <w:rPr>
          <w:rFonts w:ascii="Arial" w:hAnsi="Arial" w:eastAsia="Times New Roman" w:cs="Arial"/>
          <w:color w:val="000000" w:themeColor="text1"/>
        </w:rPr>
        <w:t xml:space="preserve"> </w:t>
      </w:r>
      <w:proofErr w:type="spellStart"/>
      <w:r w:rsidR="002505D7">
        <w:rPr>
          <w:rFonts w:ascii="Arial" w:hAnsi="Arial" w:eastAsia="Times New Roman" w:cs="Arial"/>
          <w:color w:val="000000" w:themeColor="text1"/>
        </w:rPr>
        <w:t>CharmeST</w:t>
      </w:r>
      <w:proofErr w:type="spellEnd"/>
      <w:r w:rsidR="002505D7">
        <w:rPr>
          <w:rFonts w:ascii="Arial" w:hAnsi="Arial" w:eastAsia="Times New Roman" w:cs="Arial"/>
          <w:color w:val="000000" w:themeColor="text1"/>
        </w:rPr>
        <w:t xml:space="preserve"> </w:t>
      </w:r>
      <w:r w:rsidR="002505D7">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sidR="002505D7">
        <w:rPr>
          <w:rFonts w:ascii="Arial" w:hAnsi="Arial" w:eastAsia="Times New Roman" w:cs="Arial"/>
          <w:color w:val="000000" w:themeColor="text1"/>
        </w:rPr>
        <w:instrText xml:space="preserve"> ADDIN EN.CITE </w:instrText>
      </w:r>
      <w:r w:rsidR="002505D7">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sidR="002505D7">
        <w:rPr>
          <w:rFonts w:ascii="Arial" w:hAnsi="Arial" w:eastAsia="Times New Roman" w:cs="Arial"/>
          <w:color w:val="000000" w:themeColor="text1"/>
        </w:rPr>
        <w:instrText xml:space="preserve"> ADDIN EN.CITE.DATA </w:instrText>
      </w:r>
      <w:r w:rsidR="002505D7">
        <w:rPr>
          <w:rFonts w:ascii="Arial" w:hAnsi="Arial" w:eastAsia="Times New Roman" w:cs="Arial"/>
          <w:color w:val="000000" w:themeColor="text1"/>
        </w:rPr>
      </w:r>
      <w:r w:rsidR="002505D7">
        <w:rPr>
          <w:rFonts w:ascii="Arial" w:hAnsi="Arial" w:eastAsia="Times New Roman" w:cs="Arial"/>
          <w:color w:val="000000" w:themeColor="text1"/>
        </w:rPr>
        <w:fldChar w:fldCharType="end"/>
      </w:r>
      <w:r w:rsidR="002505D7">
        <w:rPr>
          <w:rFonts w:ascii="Arial" w:hAnsi="Arial" w:eastAsia="Times New Roman" w:cs="Arial"/>
          <w:color w:val="000000" w:themeColor="text1"/>
        </w:rPr>
      </w:r>
      <w:r w:rsidR="002505D7">
        <w:rPr>
          <w:rFonts w:ascii="Arial" w:hAnsi="Arial" w:eastAsia="Times New Roman" w:cs="Arial"/>
          <w:color w:val="000000" w:themeColor="text1"/>
        </w:rPr>
        <w:fldChar w:fldCharType="separate"/>
      </w:r>
      <w:r w:rsidR="002505D7">
        <w:rPr>
          <w:rFonts w:ascii="Arial" w:hAnsi="Arial" w:eastAsia="Times New Roman" w:cs="Arial"/>
          <w:noProof/>
          <w:color w:val="000000" w:themeColor="text1"/>
        </w:rPr>
        <w:t>[10]</w:t>
      </w:r>
      <w:r w:rsidR="002505D7">
        <w:rPr>
          <w:rFonts w:ascii="Arial" w:hAnsi="Arial" w:eastAsia="Times New Roman" w:cs="Arial"/>
          <w:color w:val="000000" w:themeColor="text1"/>
        </w:rPr>
        <w:fldChar w:fldCharType="end"/>
      </w:r>
      <w:r w:rsidRPr="19673A48" w:rsidR="002505D7">
        <w:rPr>
          <w:rFonts w:ascii="Arial" w:hAnsi="Arial" w:eastAsia="Times New Roman" w:cs="Arial"/>
          <w:color w:val="000000" w:themeColor="text1"/>
        </w:rPr>
        <w:t xml:space="preserve"> to identify</w:t>
      </w:r>
      <w:r w:rsidR="002505D7">
        <w:rPr>
          <w:rFonts w:ascii="Arial" w:hAnsi="Arial" w:eastAsia="Times New Roman" w:cs="Arial"/>
          <w:color w:val="000000" w:themeColor="text1"/>
        </w:rPr>
        <w:t xml:space="preserve"> two proteoforms from a multiplexed top-down DDA mass spectra</w:t>
      </w:r>
      <w:r w:rsidR="00875B13">
        <w:rPr>
          <w:rFonts w:ascii="Arial" w:hAnsi="Arial" w:eastAsia="Times New Roman" w:cs="Arial"/>
          <w:color w:val="000000" w:themeColor="text1"/>
        </w:rPr>
        <w:t xml:space="preserve"> (</w:t>
      </w:r>
      <w:r w:rsidR="004338AD">
        <w:rPr>
          <w:rFonts w:ascii="Arial" w:hAnsi="Arial" w:eastAsia="Times New Roman" w:cs="Arial"/>
          <w:color w:val="000000" w:themeColor="text1"/>
        </w:rPr>
        <w:t>Fig. 1b</w:t>
      </w:r>
      <w:r w:rsidR="00875B13">
        <w:rPr>
          <w:rFonts w:ascii="Arial" w:hAnsi="Arial" w:eastAsia="Times New Roman" w:cs="Arial"/>
          <w:color w:val="000000" w:themeColor="text1"/>
        </w:rPr>
        <w:t>)</w:t>
      </w:r>
      <w:r w:rsidR="002505D7">
        <w:rPr>
          <w:rFonts w:ascii="Arial" w:hAnsi="Arial" w:eastAsia="Times New Roman" w:cs="Arial"/>
          <w:color w:val="000000" w:themeColor="text1"/>
        </w:rPr>
        <w:t>.</w:t>
      </w:r>
      <w:r w:rsidR="00B7065A">
        <w:rPr>
          <w:rFonts w:ascii="Arial" w:hAnsi="Arial" w:eastAsia="Times New Roman" w:cs="Arial"/>
        </w:rPr>
        <w:t xml:space="preserve"> </w:t>
      </w:r>
      <w:proofErr w:type="spellStart"/>
      <w:r w:rsidR="00B7065A">
        <w:rPr>
          <w:rFonts w:ascii="Arial" w:hAnsi="Arial" w:eastAsia="Times New Roman" w:cs="Arial"/>
        </w:rPr>
        <w:t>TopMPI</w:t>
      </w:r>
      <w:proofErr w:type="spellEnd"/>
      <w:r w:rsidR="00B7065A">
        <w:rPr>
          <w:rFonts w:ascii="Arial" w:hAnsi="Arial" w:eastAsia="Times New Roman" w:cs="Arial"/>
        </w:rPr>
        <w:t xml:space="preserve"> first </w:t>
      </w:r>
      <w:r w:rsidRPr="19673A48" w:rsidR="003E4B33">
        <w:rPr>
          <w:rFonts w:ascii="Arial" w:hAnsi="Arial" w:eastAsia="Times New Roman" w:cs="Arial"/>
        </w:rPr>
        <w:t>use</w:t>
      </w:r>
      <w:r w:rsidR="003E4B33">
        <w:rPr>
          <w:rFonts w:ascii="Arial" w:hAnsi="Arial" w:eastAsia="Times New Roman" w:cs="Arial"/>
        </w:rPr>
        <w:t>s</w:t>
      </w:r>
      <w:r w:rsidRPr="19673A48" w:rsidR="003E4B33">
        <w:rPr>
          <w:rFonts w:ascii="Arial" w:hAnsi="Arial" w:eastAsia="Times New Roman" w:cs="Arial"/>
        </w:rPr>
        <w:t xml:space="preserve"> the primary precursor and </w:t>
      </w:r>
      <w:r w:rsidR="00C34961">
        <w:rPr>
          <w:rFonts w:ascii="Arial" w:hAnsi="Arial" w:eastAsia="Times New Roman" w:cs="Arial"/>
        </w:rPr>
        <w:t xml:space="preserve">all the </w:t>
      </w:r>
      <w:r w:rsidRPr="19673A48" w:rsidR="003E4B33">
        <w:rPr>
          <w:rFonts w:ascii="Arial" w:hAnsi="Arial" w:eastAsia="Times New Roman" w:cs="Arial"/>
        </w:rPr>
        <w:t>fragment masses to identify a</w:t>
      </w:r>
      <w:r w:rsidR="00C34961">
        <w:rPr>
          <w:rFonts w:ascii="Arial" w:hAnsi="Arial" w:eastAsia="Times New Roman" w:cs="Arial"/>
        </w:rPr>
        <w:t xml:space="preserve"> </w:t>
      </w:r>
      <w:r w:rsidRPr="19673A48" w:rsidR="003E4B33">
        <w:rPr>
          <w:rFonts w:ascii="Arial" w:hAnsi="Arial" w:eastAsia="Times New Roman" w:cs="Arial"/>
        </w:rPr>
        <w:t>PrSM</w:t>
      </w:r>
      <w:r w:rsidR="000C1384">
        <w:rPr>
          <w:rFonts w:ascii="Arial" w:hAnsi="Arial" w:eastAsia="Times New Roman" w:cs="Arial"/>
        </w:rPr>
        <w:t xml:space="preserve"> by database search</w:t>
      </w:r>
      <w:r w:rsidDel="00875B13" w:rsidR="00C34961">
        <w:rPr>
          <w:rFonts w:ascii="Arial" w:hAnsi="Arial" w:eastAsia="Times New Roman" w:cs="Arial"/>
        </w:rPr>
        <w:t>)</w:t>
      </w:r>
      <w:r w:rsidRPr="19673A48" w:rsidR="003E4B33">
        <w:rPr>
          <w:rFonts w:ascii="Arial" w:hAnsi="Arial" w:eastAsia="Times New Roman" w:cs="Arial"/>
        </w:rPr>
        <w:t xml:space="preserve">. Then </w:t>
      </w:r>
      <w:r w:rsidR="003E4B33">
        <w:rPr>
          <w:rFonts w:ascii="Arial" w:hAnsi="Arial" w:eastAsia="Times New Roman" w:cs="Arial"/>
        </w:rPr>
        <w:t>it</w:t>
      </w:r>
      <w:r w:rsidRPr="19673A48" w:rsidR="003E4B33">
        <w:rPr>
          <w:rFonts w:ascii="Arial" w:hAnsi="Arial" w:eastAsia="Times New Roman" w:cs="Arial"/>
        </w:rPr>
        <w:t xml:space="preserve"> remove</w:t>
      </w:r>
      <w:r w:rsidR="003E4B33">
        <w:rPr>
          <w:rFonts w:ascii="Arial" w:hAnsi="Arial" w:eastAsia="Times New Roman" w:cs="Arial"/>
        </w:rPr>
        <w:t>s</w:t>
      </w:r>
      <w:r w:rsidRPr="19673A48" w:rsidR="003E4B33">
        <w:rPr>
          <w:rFonts w:ascii="Arial" w:hAnsi="Arial" w:eastAsia="Times New Roman" w:cs="Arial"/>
        </w:rPr>
        <w:t xml:space="preserve"> from the spectrum the matched fragment masses in the reported PrSM and generate</w:t>
      </w:r>
      <w:r w:rsidR="003E4B33">
        <w:rPr>
          <w:rFonts w:ascii="Arial" w:hAnsi="Arial" w:eastAsia="Times New Roman" w:cs="Arial"/>
        </w:rPr>
        <w:t>s</w:t>
      </w:r>
      <w:r w:rsidRPr="19673A48" w:rsidR="003E4B33">
        <w:rPr>
          <w:rFonts w:ascii="Arial" w:hAnsi="Arial" w:eastAsia="Times New Roman" w:cs="Arial"/>
        </w:rPr>
        <w:t xml:space="preserve"> a new spectrum using the secondary precursor and the remaining fragment masses for spectral identification (</w:t>
      </w:r>
      <w:r w:rsidR="00894CB8">
        <w:rPr>
          <w:rFonts w:ascii="Arial" w:hAnsi="Arial" w:eastAsia="Times New Roman" w:cs="Arial"/>
        </w:rPr>
        <w:t xml:space="preserve">see </w:t>
      </w:r>
      <w:r w:rsidRPr="19673A48" w:rsidR="003E4B33">
        <w:rPr>
          <w:rFonts w:ascii="Arial" w:hAnsi="Arial" w:eastAsia="Times New Roman" w:cs="Arial"/>
        </w:rPr>
        <w:t xml:space="preserve">Methods).  </w:t>
      </w:r>
    </w:p>
    <w:p w:rsidR="003E4B33" w:rsidP="003E4B33" w:rsidRDefault="003E4B33" w14:paraId="794049AD" w14:textId="77777777">
      <w:pPr>
        <w:spacing w:after="0" w:line="360" w:lineRule="auto"/>
        <w:jc w:val="both"/>
        <w:rPr>
          <w:rFonts w:ascii="Arial" w:hAnsi="Arial" w:eastAsia="Times New Roman" w:cs="Arial"/>
          <w:b/>
          <w:bCs/>
        </w:rPr>
      </w:pPr>
      <w:r w:rsidRPr="19673A48">
        <w:rPr>
          <w:rFonts w:ascii="Arial" w:hAnsi="Arial" w:eastAsia="Times New Roman" w:cs="Arial"/>
          <w:b/>
          <w:bCs/>
        </w:rPr>
        <w:t>Precursor intensity and spectral identification</w:t>
      </w:r>
    </w:p>
    <w:p w:rsidR="003E4B33" w:rsidP="00A8D87F" w:rsidRDefault="00D26829" w14:paraId="32576B75" w14:textId="39B4067B">
      <w:pPr>
        <w:spacing w:after="0" w:line="360" w:lineRule="auto"/>
        <w:ind w:firstLine="360"/>
        <w:jc w:val="both"/>
        <w:rPr>
          <w:rFonts w:ascii="Arial" w:hAnsi="Arial" w:eastAsia="Times New Roman" w:cs="Arial"/>
        </w:rPr>
      </w:pPr>
      <w:r w:rsidRPr="1E3E1162" w:rsidR="00D26829">
        <w:rPr>
          <w:rFonts w:ascii="Arial" w:hAnsi="Arial" w:eastAsia="宋体" w:cs="Arial" w:eastAsiaTheme="minorEastAsia"/>
        </w:rPr>
        <w:t>The</w:t>
      </w:r>
      <w:r w:rsidRPr="1E3E1162" w:rsidR="00D26829">
        <w:rPr>
          <w:rFonts w:ascii="Arial" w:hAnsi="Arial" w:eastAsia="Times New Roman" w:cs="Arial"/>
        </w:rPr>
        <w:t xml:space="preserv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K12 data</w:t>
      </w:r>
      <w:r w:rsidRPr="1E3E1162" w:rsidR="00E7259B">
        <w:rPr>
          <w:rFonts w:ascii="Arial" w:hAnsi="Arial" w:eastAsia="Times New Roman" w:cs="Arial"/>
        </w:rPr>
        <w:t xml:space="preserve"> with</w:t>
      </w:r>
      <w:r w:rsidRPr="1E3E1162" w:rsidR="001106A4">
        <w:rPr>
          <w:rFonts w:ascii="Arial" w:hAnsi="Arial" w:eastAsia="Times New Roman" w:cs="Arial"/>
        </w:rPr>
        <w:t xml:space="preserve"> </w:t>
      </w:r>
      <w:r w:rsidRPr="1E3E1162" w:rsidR="33387A69">
        <w:rPr>
          <w:rFonts w:ascii="Arial" w:hAnsi="Arial" w:eastAsia="Times New Roman" w:cs="Arial"/>
        </w:rPr>
        <w:t>10320</w:t>
      </w:r>
      <w:r w:rsidRPr="1E3E1162" w:rsidR="001106A4">
        <w:rPr>
          <w:rFonts w:ascii="Arial" w:hAnsi="Arial" w:eastAsia="Times New Roman" w:cs="Arial"/>
        </w:rPr>
        <w:t xml:space="preserve"> MS/MS spectra</w:t>
      </w:r>
      <w:r w:rsidRPr="1E3E1162" w:rsidR="003E4B33">
        <w:rPr>
          <w:rFonts w:ascii="Arial" w:hAnsi="Arial" w:eastAsia="Times New Roman" w:cs="Arial"/>
        </w:rPr>
        <w:t xml:space="preserve"> </w:t>
      </w:r>
      <w:r w:rsidRPr="1E3E1162" w:rsidR="000D1CFD">
        <w:rPr>
          <w:rFonts w:ascii="Arial" w:hAnsi="Arial" w:eastAsia="Times New Roman" w:cs="Arial"/>
        </w:rPr>
        <w:t>(</w:t>
      </w:r>
      <w:r w:rsidRPr="1E3E1162" w:rsidR="00164910">
        <w:rPr>
          <w:rFonts w:ascii="Arial" w:hAnsi="Arial" w:eastAsia="Times New Roman" w:cs="Arial"/>
        </w:rPr>
        <w:t xml:space="preserve">see </w:t>
      </w:r>
      <w:r w:rsidRPr="1E3E1162" w:rsidR="000D1CFD">
        <w:rPr>
          <w:rFonts w:ascii="Arial" w:hAnsi="Arial" w:eastAsia="Times New Roman" w:cs="Arial"/>
        </w:rPr>
        <w:t>Methods)</w:t>
      </w:r>
      <w:r w:rsidRPr="1E3E1162" w:rsidR="003E4B33">
        <w:rPr>
          <w:rFonts w:ascii="Arial" w:hAnsi="Arial" w:eastAsia="Times New Roman" w:cs="Arial"/>
        </w:rPr>
        <w:t xml:space="preserve"> was used to study how the precursor intensities in the isolation window affect the identification of multiplexed spectra. After MS data preprocessing, </w:t>
      </w:r>
      <w:r w:rsidRPr="1E3E1162" w:rsidR="003E4B33">
        <w:rPr>
          <w:rFonts w:ascii="Arial" w:hAnsi="Arial" w:eastAsia="Times New Roman" w:cs="Arial"/>
        </w:rPr>
        <w:t>TopPIC</w:t>
      </w:r>
      <w:r w:rsidRPr="1E3E1162" w:rsidR="003E4B33">
        <w:rPr>
          <w:rFonts w:ascii="Arial" w:hAnsi="Arial" w:eastAsia="Times New Roman" w:cs="Arial"/>
        </w:rPr>
        <w:t xml:space="preserve"> (version 1.7.6</w:t>
      </w:r>
      <w:r w:rsidRPr="1E3E1162" w:rsidR="00051515">
        <w:rPr>
          <w:rFonts w:ascii="Arial" w:hAnsi="Arial" w:eastAsia="Times New Roman" w:cs="Arial"/>
        </w:rPr>
        <w:t xml:space="preserve"> and </w:t>
      </w:r>
      <w:r w:rsidRPr="1E3E1162" w:rsidR="00051515">
        <w:rPr>
          <w:rFonts w:ascii="Arial" w:hAnsi="Arial" w:eastAsia="Times New Roman" w:cs="Arial"/>
          <w:rPrChange w:author="Wang, Daniel" w:date="2024-12-13T16:20:00Z" w:id="998656308">
            <w:rPr>
              <w:rFonts w:ascii="Arial" w:hAnsi="Arial" w:eastAsia="Times New Roman" w:cs="Arial"/>
              <w:highlight w:val="yellow"/>
            </w:rPr>
          </w:rPrChange>
        </w:rPr>
        <w:t>parameter settings in Supplemental Table S2</w:t>
      </w:r>
      <w:r w:rsidRPr="1E3E1162" w:rsidR="003E4B33">
        <w:rPr>
          <w:rFonts w:ascii="Arial" w:hAnsi="Arial" w:eastAsia="Times New Roman" w:cs="Arial"/>
        </w:rPr>
        <w:t xml:space="preserve">) was used to search the MS/MS spectra against the </w:t>
      </w:r>
      <w:r w:rsidRPr="1E3E1162" w:rsidR="003E4B33">
        <w:rPr>
          <w:rFonts w:ascii="Arial" w:hAnsi="Arial" w:eastAsia="Times New Roman" w:cs="Arial"/>
        </w:rPr>
        <w:t>UniProt</w:t>
      </w:r>
      <w:r w:rsidRPr="1E3E1162" w:rsidR="003E4B33">
        <w:rPr>
          <w:rFonts w:ascii="Arial" w:hAnsi="Arial" w:eastAsia="Times New Roman" w:cs="Arial"/>
        </w:rPr>
        <w:t xml:space="preserv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K12 proteome database (version September 7, 2023; 4530 entries) concatenated with a decoy database of the same size. After the first </w:t>
      </w:r>
      <w:r w:rsidRPr="1E3E1162" w:rsidR="003E4B33">
        <w:rPr>
          <w:rFonts w:ascii="Arial" w:hAnsi="Arial" w:eastAsia="Times New Roman" w:cs="Arial"/>
        </w:rPr>
        <w:t>PrSM</w:t>
      </w:r>
      <w:r w:rsidRPr="1E3E1162" w:rsidR="003E4B33">
        <w:rPr>
          <w:rFonts w:ascii="Arial" w:hAnsi="Arial" w:eastAsia="Times New Roman" w:cs="Arial"/>
        </w:rPr>
        <w:t xml:space="preserve"> was reported, the fragment masses matched to the </w:t>
      </w:r>
      <w:r w:rsidRPr="1E3E1162" w:rsidR="003E4B33">
        <w:rPr>
          <w:rFonts w:ascii="Arial" w:hAnsi="Arial" w:eastAsia="Times New Roman" w:cs="Arial"/>
        </w:rPr>
        <w:t>proteoform</w:t>
      </w:r>
      <w:r w:rsidRPr="1E3E1162" w:rsidR="003E4B33">
        <w:rPr>
          <w:rFonts w:ascii="Arial" w:hAnsi="Arial" w:eastAsia="Times New Roman" w:cs="Arial"/>
        </w:rPr>
        <w:t xml:space="preserve"> was removed and a new MS/MS spectrum was generated using the second </w:t>
      </w:r>
      <w:r w:rsidRPr="1E3E1162" w:rsidR="00A1397F">
        <w:rPr>
          <w:rFonts w:ascii="Arial" w:hAnsi="Arial" w:eastAsia="Times New Roman" w:cs="Arial"/>
        </w:rPr>
        <w:t xml:space="preserve">most </w:t>
      </w:r>
      <w:r w:rsidRPr="1E3E1162" w:rsidR="003E4B33">
        <w:rPr>
          <w:rFonts w:ascii="Arial" w:hAnsi="Arial" w:eastAsia="Times New Roman" w:cs="Arial"/>
        </w:rPr>
        <w:t xml:space="preserve">abundant precursor and the remaining fragment masses and search against the same target-decoy database using </w:t>
      </w:r>
      <w:r w:rsidRPr="1E3E1162" w:rsidR="003E4B33">
        <w:rPr>
          <w:rFonts w:ascii="Arial" w:hAnsi="Arial" w:eastAsia="Times New Roman" w:cs="Arial"/>
        </w:rPr>
        <w:t>TopPIC</w:t>
      </w:r>
      <w:r w:rsidRPr="1E3E1162" w:rsidR="003E4B33">
        <w:rPr>
          <w:rFonts w:ascii="Arial" w:hAnsi="Arial" w:eastAsia="Times New Roman" w:cs="Arial"/>
        </w:rPr>
        <w:t xml:space="preserve"> with the same parameter settings. The </w:t>
      </w:r>
      <w:r w:rsidRPr="1E3E1162" w:rsidR="003E4B33">
        <w:rPr>
          <w:rFonts w:ascii="Arial" w:hAnsi="Arial" w:eastAsia="Times New Roman" w:cs="Arial"/>
        </w:rPr>
        <w:t>PrSMs</w:t>
      </w:r>
      <w:r w:rsidRPr="1E3E1162" w:rsidR="003E4B33">
        <w:rPr>
          <w:rFonts w:ascii="Arial" w:hAnsi="Arial" w:eastAsia="Times New Roman" w:cs="Arial"/>
        </w:rPr>
        <w:t xml:space="preserve"> reported by the first precursor and the second precursor were filtered with a 1% spectrum-level FDR separately.</w:t>
      </w:r>
      <w:r w:rsidRPr="1E3E1162" w:rsidR="00104DC9">
        <w:rPr>
          <w:rFonts w:ascii="Arial" w:hAnsi="Arial" w:eastAsia="Times New Roman" w:cs="Arial"/>
        </w:rPr>
        <w:t xml:space="preserve"> </w:t>
      </w:r>
      <w:r w:rsidRPr="1E3E1162" w:rsidR="00104DC9">
        <w:rPr>
          <w:rFonts w:ascii="Arial" w:hAnsi="Arial" w:eastAsia="Times New Roman" w:cs="Arial"/>
          <w:color w:val="000000" w:themeColor="text1" w:themeTint="FF" w:themeShade="FF"/>
        </w:rPr>
        <w:t xml:space="preserve">A total of </w:t>
      </w:r>
      <w:r w:rsidRPr="1E3E1162" w:rsidR="27A063F3">
        <w:rPr>
          <w:rFonts w:ascii="Arial" w:hAnsi="Arial" w:eastAsia="Times New Roman" w:cs="Arial"/>
          <w:color w:val="000000" w:themeColor="text1" w:themeTint="FF" w:themeShade="FF"/>
        </w:rPr>
        <w:t>1991</w:t>
      </w:r>
      <w:r w:rsidRPr="1E3E1162" w:rsidR="00DF1DC8">
        <w:rPr>
          <w:rFonts w:ascii="Arial" w:hAnsi="Arial" w:eastAsia="Times New Roman" w:cs="Arial"/>
          <w:color w:val="000000" w:themeColor="text1" w:themeTint="FF" w:themeShade="FF"/>
        </w:rPr>
        <w:t xml:space="preserve"> and </w:t>
      </w:r>
      <w:r w:rsidRPr="1E3E1162" w:rsidR="0B84B78E">
        <w:rPr>
          <w:rFonts w:ascii="Arial" w:hAnsi="Arial" w:eastAsia="Times New Roman" w:cs="Arial"/>
          <w:color w:val="000000" w:themeColor="text1" w:themeTint="FF" w:themeShade="FF"/>
        </w:rPr>
        <w:t>170</w:t>
      </w:r>
      <w:r w:rsidRPr="1E3E1162" w:rsidR="00DF1DC8">
        <w:rPr>
          <w:rFonts w:ascii="Arial" w:hAnsi="Arial" w:eastAsia="Times New Roman" w:cs="Arial"/>
          <w:color w:val="000000" w:themeColor="text1" w:themeTint="FF" w:themeShade="FF"/>
        </w:rPr>
        <w:t xml:space="preserve"> </w:t>
      </w:r>
      <w:r w:rsidRPr="1E3E1162" w:rsidR="00DF1DC8">
        <w:rPr>
          <w:rFonts w:ascii="Arial" w:hAnsi="Arial" w:eastAsia="Times New Roman" w:cs="Arial"/>
          <w:color w:val="000000" w:themeColor="text1" w:themeTint="FF" w:themeShade="FF"/>
        </w:rPr>
        <w:t>PrSMs</w:t>
      </w:r>
      <w:r w:rsidRPr="1E3E1162" w:rsidR="00DF1DC8">
        <w:rPr>
          <w:rFonts w:ascii="Arial" w:hAnsi="Arial" w:eastAsia="Times New Roman" w:cs="Arial"/>
          <w:color w:val="000000" w:themeColor="text1" w:themeTint="FF" w:themeShade="FF"/>
        </w:rPr>
        <w:t xml:space="preserve"> were reported from first and second precursors, respectively</w:t>
      </w:r>
      <w:r w:rsidRPr="1E3E1162" w:rsidR="007D1FBD">
        <w:rPr>
          <w:rFonts w:ascii="Arial" w:hAnsi="Arial" w:eastAsia="Times New Roman" w:cs="Arial"/>
          <w:color w:val="000000" w:themeColor="text1" w:themeTint="FF" w:themeShade="FF"/>
        </w:rPr>
        <w:t xml:space="preserve">, and two </w:t>
      </w:r>
      <w:r w:rsidRPr="1E3E1162" w:rsidR="007D1FBD">
        <w:rPr>
          <w:rFonts w:ascii="Arial" w:hAnsi="Arial" w:eastAsia="Times New Roman" w:cs="Arial"/>
          <w:color w:val="000000" w:themeColor="text1" w:themeTint="FF" w:themeShade="FF"/>
        </w:rPr>
        <w:t>PrSMs</w:t>
      </w:r>
      <w:r w:rsidRPr="1E3E1162" w:rsidR="007D1FBD">
        <w:rPr>
          <w:rFonts w:ascii="Arial" w:hAnsi="Arial" w:eastAsia="Times New Roman" w:cs="Arial"/>
          <w:color w:val="000000" w:themeColor="text1" w:themeTint="FF" w:themeShade="FF"/>
        </w:rPr>
        <w:t xml:space="preserve"> were reported for </w:t>
      </w:r>
      <w:r w:rsidRPr="1E3E1162" w:rsidR="39251388">
        <w:rPr>
          <w:rFonts w:ascii="Arial" w:hAnsi="Arial" w:eastAsia="Times New Roman" w:cs="Arial"/>
          <w:color w:val="000000" w:themeColor="text1" w:themeTint="FF" w:themeShade="FF"/>
        </w:rPr>
        <w:t>86</w:t>
      </w:r>
      <w:r w:rsidRPr="1E3E1162" w:rsidR="007D1FBD">
        <w:rPr>
          <w:rFonts w:ascii="Arial" w:hAnsi="Arial" w:eastAsia="Times New Roman" w:cs="Arial"/>
          <w:color w:val="000000" w:themeColor="text1" w:themeTint="FF" w:themeShade="FF"/>
        </w:rPr>
        <w:t xml:space="preserve"> spectra.</w:t>
      </w:r>
      <w:r w:rsidRPr="1E3E1162" w:rsidR="007D1FBD">
        <w:rPr>
          <w:rFonts w:ascii="Arial" w:hAnsi="Arial" w:eastAsia="Times New Roman" w:cs="Arial"/>
        </w:rPr>
        <w:t xml:space="preserve"> </w:t>
      </w:r>
      <w:r w:rsidRPr="1E3E1162" w:rsidR="00454822">
        <w:rPr>
          <w:rFonts w:ascii="Arial" w:hAnsi="Arial" w:eastAsia="Times New Roman" w:cs="Arial"/>
        </w:rPr>
        <w:t>We computed the</w:t>
      </w:r>
      <w:r w:rsidRPr="1E3E1162" w:rsidR="003E4B33">
        <w:rPr>
          <w:rFonts w:ascii="Arial" w:hAnsi="Arial" w:eastAsia="Times New Roman" w:cs="Arial"/>
        </w:rPr>
        <w:t xml:space="preserve"> intensity ratio of the second precursor and the first precursor</w:t>
      </w:r>
      <w:r w:rsidRPr="1E3E1162" w:rsidR="000D5560">
        <w:rPr>
          <w:rFonts w:ascii="Arial" w:hAnsi="Arial" w:eastAsia="Times New Roman" w:cs="Arial"/>
        </w:rPr>
        <w:t xml:space="preserve"> </w:t>
      </w:r>
      <w:r w:rsidRPr="1E3E1162" w:rsidR="00B15DC5">
        <w:rPr>
          <w:rFonts w:ascii="Arial" w:hAnsi="Arial" w:eastAsia="Times New Roman" w:cs="Arial"/>
        </w:rPr>
        <w:t>for</w:t>
      </w:r>
      <w:r w:rsidRPr="1E3E1162" w:rsidR="000D5560">
        <w:rPr>
          <w:rFonts w:ascii="Arial" w:hAnsi="Arial" w:eastAsia="Times New Roman" w:cs="Arial"/>
        </w:rPr>
        <w:t xml:space="preserve"> </w:t>
      </w:r>
      <w:r w:rsidRPr="1E3E1162" w:rsidR="00454822">
        <w:rPr>
          <w:rFonts w:ascii="Arial" w:hAnsi="Arial" w:eastAsia="Times New Roman" w:cs="Arial"/>
        </w:rPr>
        <w:t xml:space="preserve">each of </w:t>
      </w:r>
      <w:r w:rsidRPr="1E3E1162" w:rsidR="000D5560">
        <w:rPr>
          <w:rFonts w:ascii="Arial" w:hAnsi="Arial" w:eastAsia="Times New Roman" w:cs="Arial"/>
        </w:rPr>
        <w:t xml:space="preserve">the </w:t>
      </w:r>
      <w:r w:rsidRPr="1E3E1162" w:rsidR="668B7147">
        <w:rPr>
          <w:rFonts w:ascii="Arial" w:hAnsi="Arial" w:eastAsia="Times New Roman" w:cs="Arial"/>
        </w:rPr>
        <w:t>86</w:t>
      </w:r>
      <w:r w:rsidRPr="1E3E1162" w:rsidR="000D5560">
        <w:rPr>
          <w:rFonts w:ascii="Arial" w:hAnsi="Arial" w:eastAsia="Times New Roman" w:cs="Arial"/>
        </w:rPr>
        <w:t xml:space="preserve"> spectra</w:t>
      </w:r>
      <w:r w:rsidRPr="1E3E1162" w:rsidR="003E4B33">
        <w:rPr>
          <w:rFonts w:ascii="Arial" w:hAnsi="Arial" w:eastAsia="Times New Roman" w:cs="Arial"/>
        </w:rPr>
        <w:t xml:space="preserve"> (</w:t>
      </w:r>
      <w:r w:rsidRPr="1E3E1162" w:rsidR="003942FD">
        <w:rPr>
          <w:rFonts w:ascii="Arial" w:hAnsi="Arial" w:eastAsia="Times New Roman" w:cs="Arial"/>
        </w:rPr>
        <w:t xml:space="preserve">Supplemental </w:t>
      </w:r>
      <w:r w:rsidRPr="1E3E1162" w:rsidR="003E4B33">
        <w:rPr>
          <w:rFonts w:ascii="Arial" w:hAnsi="Arial" w:eastAsia="Times New Roman" w:cs="Arial"/>
        </w:rPr>
        <w:t xml:space="preserve">Fig. </w:t>
      </w:r>
      <w:r w:rsidRPr="1E3E1162" w:rsidR="003942FD">
        <w:rPr>
          <w:rFonts w:ascii="Arial" w:hAnsi="Arial" w:eastAsia="Times New Roman" w:cs="Arial"/>
        </w:rPr>
        <w:t>S1</w:t>
      </w:r>
      <w:r w:rsidRPr="1E3E1162" w:rsidR="003E4B33">
        <w:rPr>
          <w:rFonts w:ascii="Arial" w:hAnsi="Arial" w:eastAsia="Times New Roman" w:cs="Arial"/>
        </w:rPr>
        <w:t>)</w:t>
      </w:r>
      <w:r w:rsidRPr="1E3E1162" w:rsidR="00454822">
        <w:rPr>
          <w:rFonts w:ascii="Arial" w:hAnsi="Arial" w:eastAsia="Times New Roman" w:cs="Arial"/>
        </w:rPr>
        <w:t xml:space="preserve">, and the distribution </w:t>
      </w:r>
      <w:del w:author="Wang, Daniel" w:date="2024-12-16T19:49:19.238Z" w:id="1058994174">
        <w:r w:rsidRPr="1E3E1162" w:rsidDel="00454822">
          <w:rPr>
            <w:rFonts w:ascii="Arial" w:hAnsi="Arial" w:eastAsia="Times New Roman" w:cs="Arial"/>
          </w:rPr>
          <w:delText xml:space="preserve">of the ratios </w:delText>
        </w:r>
      </w:del>
      <w:r w:rsidRPr="1E3E1162" w:rsidR="000D5560">
        <w:rPr>
          <w:rFonts w:ascii="Arial" w:hAnsi="Arial" w:eastAsia="Times New Roman" w:cs="Arial"/>
        </w:rPr>
        <w:t>shows</w:t>
      </w:r>
      <w:r w:rsidRPr="1E3E1162" w:rsidR="00B15DC5">
        <w:rPr>
          <w:rFonts w:ascii="Arial" w:hAnsi="Arial" w:eastAsia="Times New Roman" w:cs="Arial"/>
        </w:rPr>
        <w:t xml:space="preserve"> </w:t>
      </w:r>
      <w:ins w:author="Wang, Daniel" w:date="2024-12-16T19:49:25.164Z" w:id="968242637">
        <w:r w:rsidRPr="1E3E1162" w:rsidR="303C712D">
          <w:rPr>
            <w:rFonts w:ascii="Arial" w:hAnsi="Arial" w:eastAsia="Times New Roman" w:cs="Arial"/>
          </w:rPr>
          <w:t>all</w:t>
        </w:r>
      </w:ins>
      <w:del w:author="Wang, Daniel" w:date="2024-12-16T19:49:27.87Z" w:id="1889130613">
        <w:r w:rsidRPr="1E3E1162" w:rsidDel="00124FD9">
          <w:rPr>
            <w:rFonts w:ascii="Arial" w:hAnsi="Arial" w:eastAsia="Times New Roman" w:cs="Arial"/>
          </w:rPr>
          <w:delText xml:space="preserve">most </w:delText>
        </w:r>
        <w:r w:rsidRPr="1E3E1162" w:rsidDel="00454822">
          <w:rPr>
            <w:rFonts w:ascii="Arial" w:hAnsi="Arial" w:eastAsia="Times New Roman" w:cs="Arial"/>
          </w:rPr>
          <w:delText>of</w:delText>
        </w:r>
      </w:del>
      <w:r w:rsidRPr="1E3E1162" w:rsidR="00454822">
        <w:rPr>
          <w:rFonts w:ascii="Arial" w:hAnsi="Arial" w:eastAsia="Times New Roman" w:cs="Arial"/>
        </w:rPr>
        <w:t xml:space="preserve"> the</w:t>
      </w:r>
      <w:r w:rsidRPr="1E3E1162" w:rsidR="00B15DC5">
        <w:rPr>
          <w:rFonts w:ascii="Arial" w:hAnsi="Arial" w:eastAsia="Times New Roman" w:cs="Arial"/>
        </w:rPr>
        <w:t xml:space="preserve"> </w:t>
      </w:r>
      <w:r w:rsidRPr="1E3E1162" w:rsidR="00B15DC5">
        <w:rPr>
          <w:rFonts w:ascii="Arial" w:hAnsi="Arial" w:eastAsia="Times New Roman" w:cs="Arial"/>
        </w:rPr>
        <w:t xml:space="preserve">ratios </w:t>
      </w:r>
      <w:r w:rsidRPr="1E3E1162" w:rsidR="00454822">
        <w:rPr>
          <w:rFonts w:ascii="Arial" w:hAnsi="Arial" w:eastAsia="Times New Roman" w:cs="Arial"/>
        </w:rPr>
        <w:t xml:space="preserve">are more than 20%. </w:t>
      </w:r>
      <w:r w:rsidRPr="1E3E1162" w:rsidR="005408EE">
        <w:rPr>
          <w:rFonts w:ascii="Arial" w:hAnsi="Arial" w:eastAsia="Times New Roman" w:cs="Arial"/>
        </w:rPr>
        <w:t xml:space="preserve">Because of this, </w:t>
      </w:r>
      <w:r w:rsidRPr="1E3E1162" w:rsidR="003E4B33">
        <w:rPr>
          <w:rFonts w:ascii="Arial" w:hAnsi="Arial" w:eastAsia="Times New Roman" w:cs="Arial"/>
        </w:rPr>
        <w:t xml:space="preserve">the parameter </w:t>
      </w:r>
      <w:r w:rsidRPr="1E3E1162" w:rsidR="003E4B33">
        <w:rPr>
          <w:rFonts w:ascii="Cambria Math" w:hAnsi="Cambria Math" w:eastAsia="Times New Roman" w:cs="Arial"/>
          <w:color w:val="000000" w:themeColor="text1" w:themeTint="FF" w:themeShade="FF"/>
        </w:rPr>
        <w:t>𝛼</w:t>
      </w:r>
      <w:r w:rsidRPr="1E3E1162" w:rsidR="003E4B33">
        <w:rPr>
          <w:rFonts w:ascii="Arial" w:hAnsi="Arial" w:eastAsia="Times New Roman" w:cs="Arial"/>
        </w:rPr>
        <w:t xml:space="preserve"> for finding multiplexed spectra was set to 0.2</w:t>
      </w:r>
      <w:r w:rsidRPr="1E3E1162" w:rsidR="003346B9">
        <w:rPr>
          <w:rFonts w:ascii="Arial" w:hAnsi="Arial" w:eastAsia="Times New Roman" w:cs="Arial"/>
        </w:rPr>
        <w:t xml:space="preserve"> (see Methods)</w:t>
      </w:r>
      <w:r w:rsidRPr="1E3E1162" w:rsidR="003E4B33">
        <w:rPr>
          <w:rFonts w:ascii="Arial" w:hAnsi="Arial" w:eastAsia="Times New Roman" w:cs="Arial"/>
        </w:rPr>
        <w:t>.</w:t>
      </w:r>
      <w:r w:rsidRPr="1E3E1162" w:rsidR="003346B9">
        <w:rPr>
          <w:rFonts w:ascii="Arial" w:hAnsi="Arial" w:eastAsia="Times New Roman" w:cs="Arial"/>
        </w:rPr>
        <w:t xml:space="preserve"> That is, in the experiments, a spectrum was treated as a multiplexed one only if the intensity ratio of the second and first most </w:t>
      </w:r>
      <w:r w:rsidRPr="1E3E1162" w:rsidR="001C7297">
        <w:rPr>
          <w:rFonts w:ascii="Arial" w:hAnsi="Arial" w:eastAsia="Times New Roman" w:cs="Arial"/>
        </w:rPr>
        <w:t>abundant</w:t>
      </w:r>
      <w:r w:rsidRPr="1E3E1162" w:rsidR="003346B9">
        <w:rPr>
          <w:rFonts w:ascii="Arial" w:hAnsi="Arial" w:eastAsia="Times New Roman" w:cs="Arial"/>
        </w:rPr>
        <w:t xml:space="preserve"> </w:t>
      </w:r>
      <w:r w:rsidRPr="1E3E1162" w:rsidR="001C7297">
        <w:rPr>
          <w:rFonts w:ascii="Arial" w:hAnsi="Arial" w:eastAsia="Times New Roman" w:cs="Arial"/>
        </w:rPr>
        <w:t xml:space="preserve">precursors was no less than 20%. </w:t>
      </w:r>
      <w:r w:rsidRPr="1E3E1162" w:rsidR="003E4B33">
        <w:rPr>
          <w:rFonts w:ascii="Arial" w:hAnsi="Arial" w:eastAsia="Times New Roman" w:cs="Arial"/>
        </w:rPr>
        <w:t xml:space="preserve">  </w:t>
      </w:r>
    </w:p>
    <w:p w:rsidR="003E4B33" w:rsidP="003E4B33" w:rsidRDefault="003E4B33" w14:paraId="5EC239D9" w14:textId="77777777">
      <w:pPr>
        <w:spacing w:after="0" w:line="360" w:lineRule="auto"/>
        <w:jc w:val="both"/>
        <w:rPr>
          <w:rFonts w:ascii="Arial" w:hAnsi="Arial" w:eastAsia="Times New Roman" w:cs="Arial"/>
          <w:b/>
          <w:bCs/>
        </w:rPr>
      </w:pPr>
      <w:r w:rsidRPr="0A993C85">
        <w:rPr>
          <w:rFonts w:ascii="Arial" w:hAnsi="Arial" w:eastAsia="Times New Roman" w:cs="Arial"/>
          <w:b/>
          <w:bCs/>
        </w:rPr>
        <w:t xml:space="preserve">Precursor selection for PrSMs </w:t>
      </w:r>
    </w:p>
    <w:p w:rsidR="003E4B33" w:rsidP="003E4B33" w:rsidRDefault="003E4B33" w14:paraId="5C322B92" w14:textId="46D46843">
      <w:pPr>
        <w:spacing w:after="0" w:line="360" w:lineRule="auto"/>
        <w:ind w:firstLine="360"/>
        <w:jc w:val="both"/>
        <w:rPr>
          <w:rFonts w:ascii="Arial" w:hAnsi="Arial" w:eastAsia="Times New Roman" w:cs="Arial"/>
        </w:rPr>
      </w:pPr>
      <w:r w:rsidRPr="19673A48">
        <w:rPr>
          <w:rFonts w:ascii="Arial" w:hAnsi="Arial" w:eastAsia="Times New Roman" w:cs="Arial"/>
        </w:rPr>
        <w:t xml:space="preserve">For a multiplexed TD-MS/MS spectrum with two precursors </w:t>
      </w:r>
      <w:r w:rsidRPr="00A8D87F">
        <w:rPr>
          <w:rFonts w:ascii="Arial" w:hAnsi="Arial" w:eastAsia="Times New Roman" w:cs="Arial"/>
          <w:i/>
          <w:iCs/>
        </w:rPr>
        <w:t>F</w:t>
      </w:r>
      <w:r w:rsidRPr="000267FE">
        <w:rPr>
          <w:rFonts w:ascii="Arial" w:hAnsi="Arial" w:eastAsia="Times New Roman" w:cs="Arial"/>
          <w:vertAlign w:val="subscript"/>
        </w:rPr>
        <w:t>1</w:t>
      </w:r>
      <w:r w:rsidRPr="19673A48">
        <w:rPr>
          <w:rFonts w:ascii="Arial" w:hAnsi="Arial" w:eastAsia="Times New Roman" w:cs="Arial"/>
        </w:rPr>
        <w:t xml:space="preserve"> and </w:t>
      </w:r>
      <w:r w:rsidRPr="00A8D87F">
        <w:rPr>
          <w:rFonts w:ascii="Arial" w:hAnsi="Arial" w:eastAsia="Times New Roman" w:cs="Arial"/>
          <w:i/>
          <w:iCs/>
        </w:rPr>
        <w:t>F</w:t>
      </w:r>
      <w:r w:rsidRPr="000267FE">
        <w:rPr>
          <w:rFonts w:ascii="Arial" w:hAnsi="Arial" w:eastAsia="Times New Roman" w:cs="Arial"/>
          <w:vertAlign w:val="subscript"/>
        </w:rPr>
        <w:t>2</w:t>
      </w:r>
      <w:r w:rsidRPr="19673A48">
        <w:rPr>
          <w:rFonts w:ascii="Arial" w:hAnsi="Arial" w:eastAsia="Times New Roman" w:cs="Arial"/>
        </w:rPr>
        <w:t xml:space="preserve">, where </w:t>
      </w:r>
      <w:r w:rsidRPr="00A8D87F">
        <w:rPr>
          <w:rFonts w:ascii="Arial" w:hAnsi="Arial" w:eastAsia="Times New Roman" w:cs="Arial"/>
          <w:i/>
          <w:iCs/>
        </w:rPr>
        <w:t>F</w:t>
      </w:r>
      <w:r w:rsidRPr="000267FE">
        <w:rPr>
          <w:rFonts w:ascii="Arial" w:hAnsi="Arial" w:eastAsia="Times New Roman" w:cs="Arial"/>
          <w:vertAlign w:val="subscript"/>
        </w:rPr>
        <w:t>1</w:t>
      </w:r>
      <w:r w:rsidRPr="19673A48">
        <w:rPr>
          <w:rFonts w:ascii="Arial" w:hAnsi="Arial" w:eastAsia="Times New Roman" w:cs="Arial"/>
        </w:rPr>
        <w:t xml:space="preserve"> is from protein </w:t>
      </w:r>
      <w:r w:rsidRPr="00A8D87F">
        <w:rPr>
          <w:rFonts w:ascii="Arial" w:hAnsi="Arial" w:eastAsia="Times New Roman" w:cs="Arial"/>
          <w:i/>
          <w:iCs/>
        </w:rPr>
        <w:t>P</w:t>
      </w:r>
      <w:r w:rsidRPr="000267FE">
        <w:rPr>
          <w:rFonts w:ascii="Arial" w:hAnsi="Arial" w:eastAsia="Times New Roman" w:cs="Arial"/>
          <w:vertAlign w:val="subscript"/>
        </w:rPr>
        <w:t>1</w:t>
      </w:r>
      <w:r w:rsidRPr="19673A48">
        <w:rPr>
          <w:rFonts w:ascii="Arial" w:hAnsi="Arial" w:eastAsia="Times New Roman" w:cs="Arial"/>
        </w:rPr>
        <w:t xml:space="preserve"> and </w:t>
      </w:r>
      <w:r w:rsidRPr="00A8D87F">
        <w:rPr>
          <w:rFonts w:ascii="Arial" w:hAnsi="Arial" w:eastAsia="Times New Roman" w:cs="Arial"/>
          <w:i/>
          <w:iCs/>
        </w:rPr>
        <w:t>F</w:t>
      </w:r>
      <w:r w:rsidRPr="000267FE">
        <w:rPr>
          <w:rFonts w:ascii="Arial" w:hAnsi="Arial" w:eastAsia="Times New Roman" w:cs="Arial"/>
          <w:vertAlign w:val="subscript"/>
        </w:rPr>
        <w:t>2</w:t>
      </w:r>
      <w:r w:rsidRPr="19673A48">
        <w:rPr>
          <w:rFonts w:ascii="Arial" w:hAnsi="Arial" w:eastAsia="Times New Roman" w:cs="Arial"/>
        </w:rPr>
        <w:t xml:space="preserve"> is from protein </w:t>
      </w:r>
      <w:r w:rsidRPr="00A8D87F">
        <w:rPr>
          <w:rFonts w:ascii="Arial" w:hAnsi="Arial" w:eastAsia="Times New Roman" w:cs="Arial"/>
          <w:i/>
          <w:iCs/>
        </w:rPr>
        <w:t>P</w:t>
      </w:r>
      <w:r w:rsidRPr="000267FE">
        <w:rPr>
          <w:rFonts w:ascii="Arial" w:hAnsi="Arial" w:eastAsia="Times New Roman" w:cs="Arial"/>
          <w:vertAlign w:val="subscript"/>
        </w:rPr>
        <w:t>2</w:t>
      </w:r>
      <w:r w:rsidRPr="19673A48">
        <w:rPr>
          <w:rFonts w:ascii="Arial" w:hAnsi="Arial" w:eastAsia="Times New Roman" w:cs="Arial"/>
        </w:rPr>
        <w:t xml:space="preserve">, it is possible that the precursor </w:t>
      </w:r>
      <w:r w:rsidRPr="00A8D87F">
        <w:rPr>
          <w:rFonts w:ascii="Arial" w:hAnsi="Arial" w:eastAsia="Times New Roman" w:cs="Arial"/>
          <w:i/>
          <w:iCs/>
        </w:rPr>
        <w:t>F</w:t>
      </w:r>
      <w:r w:rsidRPr="000267FE">
        <w:rPr>
          <w:rFonts w:ascii="Arial" w:hAnsi="Arial" w:eastAsia="Times New Roman" w:cs="Arial"/>
          <w:vertAlign w:val="subscript"/>
        </w:rPr>
        <w:t>1</w:t>
      </w:r>
      <w:r w:rsidRPr="19673A48">
        <w:rPr>
          <w:rFonts w:ascii="Arial" w:hAnsi="Arial" w:eastAsia="Times New Roman" w:cs="Arial"/>
        </w:rPr>
        <w:t xml:space="preserve"> and the fragment ions of </w:t>
      </w:r>
      <w:r w:rsidRPr="00A8D87F">
        <w:rPr>
          <w:rFonts w:ascii="Arial" w:hAnsi="Arial" w:eastAsia="Times New Roman" w:cs="Arial"/>
          <w:i/>
          <w:iCs/>
        </w:rPr>
        <w:t>F</w:t>
      </w:r>
      <w:r w:rsidRPr="000267FE">
        <w:rPr>
          <w:rFonts w:ascii="Arial" w:hAnsi="Arial" w:eastAsia="Times New Roman" w:cs="Arial"/>
          <w:vertAlign w:val="subscript"/>
        </w:rPr>
        <w:t>2</w:t>
      </w:r>
      <w:r w:rsidRPr="19673A48">
        <w:rPr>
          <w:rFonts w:ascii="Arial" w:hAnsi="Arial" w:eastAsia="Times New Roman" w:cs="Arial"/>
        </w:rPr>
        <w:t xml:space="preserve"> are incorrectly matched to a proteoform of </w:t>
      </w:r>
      <w:r w:rsidRPr="00A8D87F">
        <w:rPr>
          <w:rFonts w:ascii="Arial" w:hAnsi="Arial" w:eastAsia="Times New Roman" w:cs="Arial"/>
          <w:i/>
          <w:iCs/>
        </w:rPr>
        <w:t>P</w:t>
      </w:r>
      <w:r w:rsidRPr="000267FE">
        <w:rPr>
          <w:rFonts w:ascii="Arial" w:hAnsi="Arial" w:eastAsia="Times New Roman" w:cs="Arial"/>
          <w:vertAlign w:val="subscript"/>
        </w:rPr>
        <w:t>2</w:t>
      </w:r>
      <w:r w:rsidRPr="19673A48">
        <w:rPr>
          <w:rFonts w:ascii="Arial" w:hAnsi="Arial" w:eastAsia="Times New Roman" w:cs="Arial"/>
        </w:rPr>
        <w:t xml:space="preserve">. These errors are called precursor alignment errors </w:t>
      </w:r>
      <w:r w:rsidR="006E5A77">
        <w:rPr>
          <w:rFonts w:ascii="Arial" w:hAnsi="Arial" w:eastAsia="Times New Roman" w:cs="Arial"/>
        </w:rPr>
        <w:fldChar w:fldCharType="begin">
          <w:fldData xml:space="preserve">PEVuZE5vdGU+PENpdGU+PEF1dGhvcj5KZW9uZzwvQXV0aG9yPjxZZWFyPjIwMjQ8L1llYXI+PFJl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</w:fldData>
        </w:fldChar>
      </w:r>
      <w:r w:rsidR="006E5A77">
        <w:rPr>
          <w:rFonts w:ascii="Arial" w:hAnsi="Arial" w:eastAsia="Times New Roman" w:cs="Arial"/>
        </w:rPr>
        <w:instrText xml:space="preserve"> ADDIN EN.CITE </w:instrText>
      </w:r>
      <w:r w:rsidR="006E5A77">
        <w:rPr>
          <w:rFonts w:ascii="Arial" w:hAnsi="Arial" w:eastAsia="Times New Roman" w:cs="Arial"/>
        </w:rPr>
        <w:fldChar w:fldCharType="begin">
          <w:fldData xml:space="preserve">PEVuZE5vdGU+PENpdGU+PEF1dGhvcj5KZW9uZzwvQXV0aG9yPjxZZWFyPjIwMjQ8L1llYXI+PFJl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</w:fldData>
        </w:fldChar>
      </w:r>
      <w:r w:rsidR="006E5A77">
        <w:rPr>
          <w:rFonts w:ascii="Arial" w:hAnsi="Arial" w:eastAsia="Times New Roman" w:cs="Arial"/>
        </w:rPr>
        <w:instrText xml:space="preserve"> ADDIN EN.CITE.DATA </w:instrText>
      </w:r>
      <w:r w:rsidR="006E5A77">
        <w:rPr>
          <w:rFonts w:ascii="Arial" w:hAnsi="Arial" w:eastAsia="Times New Roman" w:cs="Arial"/>
        </w:rPr>
      </w:r>
      <w:r w:rsidR="006E5A77">
        <w:rPr>
          <w:rFonts w:ascii="Arial" w:hAnsi="Arial" w:eastAsia="Times New Roman" w:cs="Arial"/>
        </w:rPr>
        <w:fldChar w:fldCharType="end"/>
      </w:r>
      <w:r w:rsidR="006E5A77">
        <w:rPr>
          <w:rFonts w:ascii="Arial" w:hAnsi="Arial" w:eastAsia="Times New Roman" w:cs="Arial"/>
        </w:rPr>
      </w:r>
      <w:r w:rsidR="006E5A77">
        <w:rPr>
          <w:rFonts w:ascii="Arial" w:hAnsi="Arial" w:eastAsia="Times New Roman" w:cs="Arial"/>
        </w:rPr>
        <w:fldChar w:fldCharType="separate"/>
      </w:r>
      <w:r w:rsidR="006E5A77">
        <w:rPr>
          <w:rFonts w:ascii="Arial" w:hAnsi="Arial" w:eastAsia="Times New Roman" w:cs="Arial"/>
          <w:noProof/>
        </w:rPr>
        <w:t>[18]</w:t>
      </w:r>
      <w:r w:rsidR="006E5A77">
        <w:rPr>
          <w:rFonts w:ascii="Arial" w:hAnsi="Arial" w:eastAsia="Times New Roman" w:cs="Arial"/>
        </w:rPr>
        <w:fldChar w:fldCharType="end"/>
      </w:r>
      <w:r w:rsidRPr="19673A48">
        <w:rPr>
          <w:rFonts w:ascii="Arial" w:hAnsi="Arial" w:eastAsia="Times New Roman" w:cs="Arial"/>
        </w:rPr>
        <w:t xml:space="preserve">. </w:t>
      </w:r>
    </w:p>
    <w:p w:rsidR="00FD2C46" w:rsidP="00A8D87F" w:rsidRDefault="003E4B33" w14:paraId="34FB96DB" w14:textId="6669E6EB">
      <w:pPr>
        <w:spacing w:after="0" w:line="360" w:lineRule="auto"/>
        <w:ind w:firstLine="360"/>
        <w:jc w:val="both"/>
        <w:rPr>
          <w:rFonts w:ascii="Arial" w:hAnsi="Arial" w:eastAsia="Times New Roman" w:cs="Arial"/>
        </w:rPr>
      </w:pPr>
      <w:r w:rsidRPr="1E3E1162" w:rsidR="003E4B33">
        <w:rPr>
          <w:rFonts w:ascii="Arial" w:hAnsi="Arial" w:eastAsia="Times New Roman" w:cs="Arial"/>
        </w:rPr>
        <w:t xml:space="preserve">To assess </w:t>
      </w:r>
      <w:r w:rsidRPr="1E3E1162" w:rsidR="00AA26D4">
        <w:rPr>
          <w:rFonts w:ascii="Arial" w:hAnsi="Arial" w:eastAsia="Times New Roman" w:cs="Arial"/>
        </w:rPr>
        <w:t>when</w:t>
      </w:r>
      <w:r w:rsidRPr="1E3E1162" w:rsidR="003E4B33">
        <w:rPr>
          <w:rFonts w:ascii="Arial" w:hAnsi="Arial" w:eastAsia="Times New Roman" w:cs="Arial"/>
        </w:rPr>
        <w:t xml:space="preserve"> </w:t>
      </w:r>
      <w:r w:rsidRPr="1E3E1162" w:rsidR="00663D49">
        <w:rPr>
          <w:rFonts w:ascii="Arial" w:hAnsi="Arial" w:eastAsia="Times New Roman" w:cs="Arial"/>
        </w:rPr>
        <w:t>such errors</w:t>
      </w:r>
      <w:r w:rsidRPr="1E3E1162" w:rsidR="003E4B33">
        <w:rPr>
          <w:rFonts w:ascii="Arial" w:hAnsi="Arial" w:eastAsia="Times New Roman" w:cs="Arial"/>
        </w:rPr>
        <w:t xml:space="preserve"> </w:t>
      </w:r>
      <w:r w:rsidRPr="1E3E1162" w:rsidR="00AA26D4">
        <w:rPr>
          <w:rFonts w:ascii="Arial" w:hAnsi="Arial" w:eastAsia="Times New Roman" w:cs="Arial"/>
        </w:rPr>
        <w:t xml:space="preserve">are introduced </w:t>
      </w:r>
      <w:r w:rsidRPr="1E3E1162" w:rsidR="003E4B33">
        <w:rPr>
          <w:rFonts w:ascii="Arial" w:hAnsi="Arial" w:eastAsia="Times New Roman" w:cs="Arial"/>
        </w:rPr>
        <w:t>in top-down spectral identification</w:t>
      </w:r>
      <w:r w:rsidRPr="1E3E1162" w:rsidR="00AA26D4">
        <w:rPr>
          <w:rFonts w:ascii="Arial" w:hAnsi="Arial" w:eastAsia="Times New Roman" w:cs="Arial"/>
        </w:rPr>
        <w:t>s</w:t>
      </w:r>
      <w:r w:rsidRPr="1E3E1162" w:rsidR="003E4B33">
        <w:rPr>
          <w:rFonts w:ascii="Arial" w:hAnsi="Arial" w:eastAsia="Times New Roman" w:cs="Arial"/>
        </w:rPr>
        <w:t xml:space="preserve">, we generated </w:t>
      </w:r>
      <w:r w:rsidRPr="1E3E1162" w:rsidR="6DBCFA7F">
        <w:rPr>
          <w:rFonts w:ascii="Arial" w:hAnsi="Arial" w:eastAsia="Times New Roman" w:cs="Arial"/>
        </w:rPr>
        <w:t xml:space="preserve">four </w:t>
      </w:r>
      <w:r w:rsidRPr="1E3E1162" w:rsidR="003E4B33">
        <w:rPr>
          <w:rFonts w:ascii="Arial" w:hAnsi="Arial" w:eastAsia="Times New Roman" w:cs="Arial"/>
        </w:rPr>
        <w:t xml:space="preserve">evaluation data sets from the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data set as follows. After MS data preprocessing, </w:t>
      </w:r>
      <w:r w:rsidRPr="1E3E1162" w:rsidR="003E4B33">
        <w:rPr>
          <w:rFonts w:ascii="Arial" w:hAnsi="Arial" w:eastAsia="Times New Roman" w:cs="Arial"/>
        </w:rPr>
        <w:t>TopPIC</w:t>
      </w:r>
      <w:r w:rsidRPr="1E3E1162" w:rsidR="003E4B33">
        <w:rPr>
          <w:rFonts w:ascii="Arial" w:hAnsi="Arial" w:eastAsia="Times New Roman" w:cs="Arial"/>
        </w:rPr>
        <w:t xml:space="preserve"> (version 1.7.6 and parameter settings in Supplemental Table </w:t>
      </w:r>
      <w:r w:rsidRPr="1E3E1162" w:rsidR="003E4B33">
        <w:rPr>
          <w:rFonts w:ascii="Arial" w:hAnsi="Arial" w:eastAsia="Times New Roman" w:cs="Arial"/>
        </w:rPr>
        <w:t>S3</w:t>
      </w:r>
      <w:r w:rsidRPr="1E3E1162" w:rsidR="003E4B33">
        <w:rPr>
          <w:rFonts w:ascii="Arial" w:hAnsi="Arial" w:eastAsia="Times New Roman" w:cs="Arial"/>
        </w:rPr>
        <w:t xml:space="preserve">) was used to search the MS/MS spectra against the </w:t>
      </w:r>
      <w:r w:rsidRPr="1E3E1162" w:rsidR="003E4B33">
        <w:rPr>
          <w:rFonts w:ascii="Arial" w:hAnsi="Arial" w:eastAsia="Times New Roman" w:cs="Arial"/>
        </w:rPr>
        <w:t>UniProt</w:t>
      </w:r>
      <w:r w:rsidRPr="1E3E1162" w:rsidR="003E4B33">
        <w:rPr>
          <w:rFonts w:ascii="Arial" w:hAnsi="Arial" w:eastAsia="Times New Roman" w:cs="Arial"/>
        </w:rPr>
        <w:t xml:space="preserv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K12 proteome database (version September 7, 2023; 4530 entries) and identified 1094 </w:t>
      </w:r>
      <w:r w:rsidRPr="1E3E1162" w:rsidR="003E4B33">
        <w:rPr>
          <w:rFonts w:ascii="Arial" w:hAnsi="Arial" w:eastAsia="Times New Roman" w:cs="Arial"/>
        </w:rPr>
        <w:t>PrSMs</w:t>
      </w:r>
      <w:r w:rsidRPr="1E3E1162" w:rsidR="003E4B33">
        <w:rPr>
          <w:rFonts w:ascii="Arial" w:hAnsi="Arial" w:eastAsia="Times New Roman" w:cs="Arial"/>
        </w:rPr>
        <w:t xml:space="preserve"> with an E-value cutoff of 10</w:t>
      </w:r>
      <w:r w:rsidRPr="1E3E1162" w:rsidR="003E4B33">
        <w:rPr>
          <w:rFonts w:ascii="Arial" w:hAnsi="Arial" w:eastAsia="Times New Roman" w:cs="Arial"/>
          <w:vertAlign w:val="superscript"/>
        </w:rPr>
        <w:t>-6</w:t>
      </w:r>
      <w:r w:rsidRPr="1E3E1162" w:rsidR="003E4B33">
        <w:rPr>
          <w:rFonts w:ascii="Arial" w:hAnsi="Arial" w:eastAsia="Times New Roman" w:cs="Arial"/>
        </w:rPr>
        <w:t xml:space="preserve">, </w:t>
      </w:r>
      <w:r w:rsidRPr="1E3E1162" w:rsidR="00620188">
        <w:rPr>
          <w:rFonts w:ascii="Arial" w:hAnsi="Arial" w:eastAsia="Times New Roman" w:cs="Arial"/>
        </w:rPr>
        <w:t xml:space="preserve">for </w:t>
      </w:r>
      <w:r w:rsidRPr="1E3E1162" w:rsidR="003E4B33">
        <w:rPr>
          <w:rFonts w:ascii="Arial" w:hAnsi="Arial" w:eastAsia="Times New Roman" w:cs="Arial"/>
        </w:rPr>
        <w:t>which</w:t>
      </w:r>
      <w:r w:rsidRPr="1E3E1162" w:rsidR="00620188">
        <w:rPr>
          <w:rFonts w:ascii="Arial" w:hAnsi="Arial" w:eastAsia="Times New Roman" w:cs="Arial"/>
        </w:rPr>
        <w:t xml:space="preserve"> the intensity of the top SCPF was more than 85% of the total peak intensity sum of all the SCPFs</w:t>
      </w:r>
      <w:r w:rsidRPr="1E3E1162" w:rsidR="110FBE71">
        <w:rPr>
          <w:rFonts w:ascii="Arial" w:hAnsi="Arial" w:eastAsia="Times New Roman" w:cs="Arial"/>
        </w:rPr>
        <w:t xml:space="preserve"> for 3</w:t>
      </w:r>
      <w:r w:rsidRPr="1E3E1162" w:rsidR="446F44A6">
        <w:rPr>
          <w:rFonts w:ascii="Arial" w:hAnsi="Arial" w:eastAsia="Times New Roman" w:cs="Arial"/>
        </w:rPr>
        <w:t>58</w:t>
      </w:r>
      <w:r w:rsidRPr="1E3E1162" w:rsidR="110FBE71">
        <w:rPr>
          <w:rFonts w:ascii="Arial" w:hAnsi="Arial" w:eastAsia="Times New Roman" w:cs="Arial"/>
        </w:rPr>
        <w:t xml:space="preserve"> </w:t>
      </w:r>
      <w:r w:rsidRPr="1E3E1162" w:rsidR="110FBE71">
        <w:rPr>
          <w:rFonts w:ascii="Arial" w:hAnsi="Arial" w:eastAsia="Times New Roman" w:cs="Arial"/>
        </w:rPr>
        <w:t>PrSMs</w:t>
      </w:r>
      <w:r w:rsidRPr="1E3E1162" w:rsidR="00620188">
        <w:rPr>
          <w:rFonts w:ascii="Arial" w:hAnsi="Arial" w:eastAsia="Times New Roman" w:cs="Arial"/>
        </w:rPr>
        <w:t xml:space="preserve">. The </w:t>
      </w:r>
      <w:r w:rsidRPr="1E3E1162" w:rsidR="2F85E2CB">
        <w:rPr>
          <w:rFonts w:ascii="Arial" w:hAnsi="Arial" w:eastAsia="Times New Roman" w:cs="Arial"/>
        </w:rPr>
        <w:t>385</w:t>
      </w:r>
      <w:r w:rsidRPr="1E3E1162" w:rsidR="00620188">
        <w:rPr>
          <w:rFonts w:ascii="Arial" w:hAnsi="Arial" w:eastAsia="Times New Roman" w:cs="Arial"/>
        </w:rPr>
        <w:t xml:space="preserve"> </w:t>
      </w:r>
      <w:r w:rsidRPr="1E3E1162" w:rsidR="00620188">
        <w:rPr>
          <w:rFonts w:ascii="Arial" w:hAnsi="Arial" w:eastAsia="Times New Roman" w:cs="Arial"/>
        </w:rPr>
        <w:t>PrSMs</w:t>
      </w:r>
      <w:r w:rsidRPr="1E3E1162" w:rsidR="00620188">
        <w:rPr>
          <w:rFonts w:ascii="Arial" w:hAnsi="Arial" w:eastAsia="Times New Roman" w:cs="Arial"/>
        </w:rPr>
        <w:t xml:space="preserve"> were divided into two data sets: MATCH </w:t>
      </w:r>
      <w:r w:rsidRPr="1E3E1162" w:rsidR="00620188">
        <w:rPr>
          <w:rFonts w:ascii="Arial" w:hAnsi="Arial" w:eastAsia="Times New Roman" w:cs="Arial"/>
        </w:rPr>
        <w:t>contained</w:t>
      </w:r>
      <w:r w:rsidRPr="1E3E1162" w:rsidR="00620188">
        <w:rPr>
          <w:rFonts w:ascii="Arial" w:hAnsi="Arial" w:eastAsia="Times New Roman" w:cs="Arial"/>
        </w:rPr>
        <w:t xml:space="preserve"> 199 </w:t>
      </w:r>
      <w:r w:rsidRPr="1E3E1162" w:rsidR="003115CC">
        <w:rPr>
          <w:rFonts w:ascii="Arial" w:hAnsi="Arial" w:eastAsia="Times New Roman" w:cs="Arial"/>
        </w:rPr>
        <w:t>PrSMs</w:t>
      </w:r>
      <w:r w:rsidRPr="1E3E1162" w:rsidR="003115CC">
        <w:rPr>
          <w:rFonts w:ascii="Arial" w:hAnsi="Arial" w:eastAsia="Times New Roman" w:cs="Arial"/>
        </w:rPr>
        <w:t xml:space="preserve"> without any unknown mass shifts and SHIFT </w:t>
      </w:r>
      <w:r w:rsidRPr="1E3E1162" w:rsidR="003115CC">
        <w:rPr>
          <w:rFonts w:ascii="Arial" w:hAnsi="Arial" w:eastAsia="Times New Roman" w:cs="Arial"/>
        </w:rPr>
        <w:t>contained</w:t>
      </w:r>
      <w:r w:rsidRPr="1E3E1162" w:rsidR="003115CC">
        <w:rPr>
          <w:rFonts w:ascii="Arial" w:hAnsi="Arial" w:eastAsia="Times New Roman" w:cs="Arial"/>
        </w:rPr>
        <w:t xml:space="preserve"> </w:t>
      </w:r>
      <w:r w:rsidRPr="1E3E1162" w:rsidR="420A4140">
        <w:rPr>
          <w:rFonts w:ascii="Arial" w:hAnsi="Arial" w:eastAsia="Times New Roman" w:cs="Arial"/>
        </w:rPr>
        <w:t>159</w:t>
      </w:r>
      <w:r w:rsidRPr="1E3E1162" w:rsidR="003115CC">
        <w:rPr>
          <w:rFonts w:ascii="Arial" w:hAnsi="Arial" w:eastAsia="Times New Roman" w:cs="Arial"/>
        </w:rPr>
        <w:t xml:space="preserve"> </w:t>
      </w:r>
      <w:r w:rsidRPr="1E3E1162" w:rsidR="003115CC">
        <w:rPr>
          <w:rFonts w:ascii="Arial" w:hAnsi="Arial" w:eastAsia="Times New Roman" w:cs="Arial"/>
        </w:rPr>
        <w:t>PrSMs</w:t>
      </w:r>
      <w:r w:rsidRPr="1E3E1162" w:rsidR="003115CC">
        <w:rPr>
          <w:rFonts w:ascii="Arial" w:hAnsi="Arial" w:eastAsia="Times New Roman" w:cs="Arial"/>
        </w:rPr>
        <w:t xml:space="preserve"> each with an unknown mass shift. </w:t>
      </w:r>
      <w:r w:rsidRPr="1E3E1162" w:rsidR="000A142E">
        <w:rPr>
          <w:rFonts w:ascii="Arial" w:hAnsi="Arial" w:eastAsia="Times New Roman" w:cs="Arial"/>
        </w:rPr>
        <w:t>F</w:t>
      </w:r>
      <w:r w:rsidRPr="1E3E1162" w:rsidR="003E4B33">
        <w:rPr>
          <w:rFonts w:ascii="Arial" w:hAnsi="Arial" w:eastAsia="Times New Roman" w:cs="Arial"/>
        </w:rPr>
        <w:t>or each spectrum in MATCH</w:t>
      </w:r>
      <w:r w:rsidRPr="1E3E1162" w:rsidR="003115CC">
        <w:rPr>
          <w:rFonts w:ascii="Arial" w:hAnsi="Arial" w:eastAsia="Times New Roman" w:cs="Arial"/>
        </w:rPr>
        <w:t xml:space="preserve"> and </w:t>
      </w:r>
      <w:r w:rsidRPr="1E3E1162" w:rsidR="00042DF8">
        <w:rPr>
          <w:rFonts w:ascii="Arial" w:hAnsi="Arial" w:eastAsia="Times New Roman" w:cs="Arial"/>
        </w:rPr>
        <w:t>SHIFT</w:t>
      </w:r>
      <w:r w:rsidRPr="1E3E1162" w:rsidR="003E4B33">
        <w:rPr>
          <w:rFonts w:ascii="Arial" w:hAnsi="Arial" w:eastAsia="Times New Roman" w:cs="Arial"/>
        </w:rPr>
        <w:t xml:space="preserve">, we randomly increased or decreased the precursor charge state by 1 and further increased the precursor mass by 79.966 Da. The resulting </w:t>
      </w:r>
      <w:r w:rsidRPr="1E3E1162" w:rsidR="00042DF8">
        <w:rPr>
          <w:rFonts w:ascii="Arial" w:hAnsi="Arial" w:eastAsia="Times New Roman" w:cs="Arial"/>
        </w:rPr>
        <w:t xml:space="preserve">two </w:t>
      </w:r>
      <w:r w:rsidRPr="1E3E1162" w:rsidR="003E4B33">
        <w:rPr>
          <w:rFonts w:ascii="Arial" w:hAnsi="Arial" w:eastAsia="Times New Roman" w:cs="Arial"/>
        </w:rPr>
        <w:t>data set</w:t>
      </w:r>
      <w:r w:rsidRPr="1E3E1162" w:rsidR="00042DF8">
        <w:rPr>
          <w:rFonts w:ascii="Arial" w:hAnsi="Arial" w:eastAsia="Times New Roman" w:cs="Arial"/>
        </w:rPr>
        <w:t>s</w:t>
      </w:r>
      <w:r w:rsidRPr="1E3E1162" w:rsidR="003E4B33">
        <w:rPr>
          <w:rFonts w:ascii="Arial" w:hAnsi="Arial" w:eastAsia="Times New Roman" w:cs="Arial"/>
        </w:rPr>
        <w:t xml:space="preserve"> </w:t>
      </w:r>
      <w:r w:rsidRPr="1E3E1162" w:rsidR="4B5CE184">
        <w:rPr>
          <w:rFonts w:ascii="Arial" w:hAnsi="Arial" w:eastAsia="Times New Roman" w:cs="Arial"/>
        </w:rPr>
        <w:t>are</w:t>
      </w:r>
      <w:r w:rsidRPr="1E3E1162" w:rsidR="003E4B33">
        <w:rPr>
          <w:rFonts w:ascii="Arial" w:hAnsi="Arial" w:eastAsia="Times New Roman" w:cs="Arial"/>
        </w:rPr>
        <w:t xml:space="preserve"> </w:t>
      </w:r>
      <w:r w:rsidRPr="1E3E1162" w:rsidR="006D6240">
        <w:rPr>
          <w:rFonts w:ascii="Arial" w:hAnsi="Arial" w:eastAsia="Times New Roman" w:cs="Arial"/>
        </w:rPr>
        <w:t>referred to as</w:t>
      </w:r>
      <w:r w:rsidRPr="1E3E1162" w:rsidR="003E4B33">
        <w:rPr>
          <w:rFonts w:ascii="Arial" w:hAnsi="Arial" w:eastAsia="Times New Roman" w:cs="Arial"/>
        </w:rPr>
        <w:t xml:space="preserve"> </w:t>
      </w:r>
      <w:r w:rsidRPr="1E3E1162" w:rsidR="005117B9">
        <w:rPr>
          <w:rFonts w:ascii="Arial" w:hAnsi="Arial" w:eastAsia="Times New Roman" w:cs="Arial"/>
        </w:rPr>
        <w:t>MATCH</w:t>
      </w:r>
      <w:r w:rsidRPr="1E3E1162" w:rsidR="00D04861">
        <w:rPr>
          <w:rFonts w:ascii="Arial" w:hAnsi="Arial" w:eastAsia="Times New Roman" w:cs="Arial"/>
        </w:rPr>
        <w:t>-</w:t>
      </w:r>
      <w:r w:rsidRPr="1E3E1162" w:rsidR="003E4B33">
        <w:rPr>
          <w:rFonts w:ascii="Arial" w:hAnsi="Arial" w:eastAsia="Times New Roman" w:cs="Arial"/>
        </w:rPr>
        <w:t>ERROR</w:t>
      </w:r>
      <w:r w:rsidRPr="1E3E1162" w:rsidR="005117B9">
        <w:rPr>
          <w:rFonts w:ascii="Arial" w:hAnsi="Arial" w:eastAsia="Times New Roman" w:cs="Arial"/>
        </w:rPr>
        <w:t xml:space="preserve"> and SHIFT-ERROR respectively</w:t>
      </w:r>
      <w:r w:rsidRPr="1E3E1162" w:rsidR="003E4B33">
        <w:rPr>
          <w:rFonts w:ascii="Arial" w:hAnsi="Arial" w:eastAsia="Times New Roman" w:cs="Arial"/>
        </w:rPr>
        <w:t>. The t</w:t>
      </w:r>
      <w:r w:rsidRPr="1E3E1162" w:rsidR="00D04861">
        <w:rPr>
          <w:rFonts w:ascii="Arial" w:hAnsi="Arial" w:eastAsia="Times New Roman" w:cs="Arial"/>
        </w:rPr>
        <w:t>wo</w:t>
      </w:r>
      <w:r w:rsidRPr="1E3E1162" w:rsidR="003E4B33">
        <w:rPr>
          <w:rFonts w:ascii="Arial" w:hAnsi="Arial" w:eastAsia="Times New Roman" w:cs="Arial"/>
        </w:rPr>
        <w:t xml:space="preserve"> data sets </w:t>
      </w:r>
      <w:r w:rsidRPr="1E3E1162" w:rsidR="006328F4">
        <w:rPr>
          <w:rFonts w:ascii="Arial" w:hAnsi="Arial" w:eastAsia="Times New Roman" w:cs="Arial"/>
        </w:rPr>
        <w:t xml:space="preserve">were </w:t>
      </w:r>
      <w:r w:rsidRPr="1E3E1162" w:rsidR="003E4B33">
        <w:rPr>
          <w:rFonts w:ascii="Arial" w:hAnsi="Arial" w:eastAsia="Times New Roman" w:cs="Arial"/>
        </w:rPr>
        <w:t xml:space="preserve">used to </w:t>
      </w:r>
      <w:r w:rsidRPr="1E3E1162" w:rsidR="00B86143">
        <w:rPr>
          <w:rFonts w:ascii="Arial" w:hAnsi="Arial" w:eastAsia="Times New Roman" w:cs="Arial"/>
        </w:rPr>
        <w:t xml:space="preserve">assess </w:t>
      </w:r>
      <w:r w:rsidRPr="1E3E1162" w:rsidR="00B86143">
        <w:rPr>
          <w:rFonts w:ascii="Arial" w:hAnsi="Arial" w:eastAsia="Times New Roman" w:cs="Arial"/>
        </w:rPr>
        <w:t>PrSMs</w:t>
      </w:r>
      <w:r w:rsidRPr="1E3E1162" w:rsidR="00B86143">
        <w:rPr>
          <w:rFonts w:ascii="Arial" w:hAnsi="Arial" w:eastAsia="Times New Roman" w:cs="Arial"/>
        </w:rPr>
        <w:t xml:space="preserve"> </w:t>
      </w:r>
      <w:r w:rsidRPr="1E3E1162" w:rsidR="00FD2C46">
        <w:rPr>
          <w:rFonts w:ascii="Arial" w:hAnsi="Arial" w:eastAsia="Times New Roman" w:cs="Arial"/>
        </w:rPr>
        <w:t xml:space="preserve">with an incorrect precursor mass. </w:t>
      </w:r>
    </w:p>
    <w:p w:rsidRPr="00667594" w:rsidR="003E4B33" w:rsidP="00A8D87F" w:rsidRDefault="003E4B33" w14:paraId="24BDEE0B" w14:textId="4D296CDC">
      <w:pPr>
        <w:spacing w:after="0" w:line="360" w:lineRule="auto"/>
        <w:ind w:firstLine="360"/>
        <w:jc w:val="both"/>
        <w:rPr>
          <w:rFonts w:ascii="Arial" w:hAnsi="Arial" w:eastAsia="Times New Roman" w:cs="Arial"/>
          <w:rPrChange w:author="" w16du:dateUtc="2024-12-12T22:06:00Z" w:id="1487814106">
            <w:rPr/>
          </w:rPrChange>
        </w:rPr>
      </w:pPr>
      <w:r w:rsidRPr="1E3E1162" w:rsidR="003E4B33">
        <w:rPr>
          <w:rFonts w:ascii="Arial" w:hAnsi="Arial" w:eastAsia="Times New Roman" w:cs="Arial"/>
        </w:rPr>
        <w:t xml:space="preserve">The mass spectra in </w:t>
      </w:r>
      <w:r w:rsidRPr="1E3E1162" w:rsidR="00BB5ED5">
        <w:rPr>
          <w:rFonts w:ascii="Arial" w:hAnsi="Arial" w:eastAsia="Times New Roman" w:cs="Arial"/>
        </w:rPr>
        <w:t>four</w:t>
      </w:r>
      <w:r w:rsidRPr="1E3E1162" w:rsidR="003E4B33">
        <w:rPr>
          <w:rFonts w:ascii="Arial" w:hAnsi="Arial" w:eastAsia="Times New Roman" w:cs="Arial"/>
        </w:rPr>
        <w:t xml:space="preserve"> data sets were searched against the </w:t>
      </w:r>
      <w:r w:rsidRPr="1E3E1162" w:rsidR="003E4B33">
        <w:rPr>
          <w:rFonts w:ascii="Arial" w:hAnsi="Arial" w:eastAsia="Times New Roman" w:cs="Arial"/>
        </w:rPr>
        <w:t>UniProt</w:t>
      </w:r>
      <w:r w:rsidRPr="1E3E1162" w:rsidR="003E4B33">
        <w:rPr>
          <w:rFonts w:ascii="Arial" w:hAnsi="Arial" w:eastAsia="Times New Roman" w:cs="Arial"/>
        </w:rPr>
        <w:t xml:space="preserv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proteome database using </w:t>
      </w:r>
      <w:r w:rsidRPr="1E3E1162" w:rsidR="003E4B33">
        <w:rPr>
          <w:rFonts w:ascii="Arial" w:hAnsi="Arial" w:eastAsia="Times New Roman" w:cs="Arial"/>
        </w:rPr>
        <w:t>TopPIC</w:t>
      </w:r>
      <w:r w:rsidRPr="1E3E1162" w:rsidR="003E4B33">
        <w:rPr>
          <w:rFonts w:ascii="Arial" w:hAnsi="Arial" w:eastAsia="Times New Roman" w:cs="Arial"/>
        </w:rPr>
        <w:t xml:space="preserve"> (version 1.7.6</w:t>
      </w:r>
      <w:r w:rsidRPr="1E3E1162" w:rsidR="008157A0">
        <w:rPr>
          <w:rFonts w:ascii="Arial" w:hAnsi="Arial" w:eastAsia="Times New Roman" w:cs="Arial"/>
        </w:rPr>
        <w:t xml:space="preserve"> and </w:t>
      </w:r>
      <w:r w:rsidRPr="1E3E1162" w:rsidR="008157A0">
        <w:rPr>
          <w:rFonts w:ascii="Arial" w:hAnsi="Arial" w:eastAsia="Times New Roman" w:cs="Arial"/>
        </w:rPr>
        <w:t xml:space="preserve">parameter settings in </w:t>
      </w:r>
      <w:r w:rsidRPr="1E3E1162" w:rsidR="002B6341">
        <w:rPr>
          <w:rFonts w:ascii="Arial" w:hAnsi="Arial" w:eastAsia="Times New Roman" w:cs="Arial"/>
        </w:rPr>
        <w:t xml:space="preserve">Table </w:t>
      </w:r>
      <w:r w:rsidRPr="1E3E1162" w:rsidR="47F96D26">
        <w:rPr>
          <w:rFonts w:ascii="Arial" w:hAnsi="Arial" w:eastAsia="Times New Roman" w:cs="Arial"/>
        </w:rPr>
        <w:t>S4</w:t>
      </w:r>
      <w:r w:rsidRPr="1E3E1162" w:rsidR="003E4B33">
        <w:rPr>
          <w:rFonts w:ascii="Arial" w:hAnsi="Arial" w:eastAsia="Times New Roman" w:cs="Arial"/>
        </w:rPr>
        <w:t>).</w:t>
      </w:r>
      <w:r w:rsidRPr="1E3E1162" w:rsidR="003E4B33">
        <w:rPr>
          <w:rFonts w:ascii="Arial" w:hAnsi="Arial" w:eastAsia="Times New Roman" w:cs="Arial"/>
        </w:rPr>
        <w:t xml:space="preserve"> </w:t>
      </w:r>
      <w:r w:rsidRPr="1E3E1162" w:rsidR="002B6341">
        <w:rPr>
          <w:rFonts w:ascii="Arial" w:hAnsi="Arial" w:eastAsia="Times New Roman" w:cs="Arial"/>
        </w:rPr>
        <w:t>With</w:t>
      </w:r>
      <w:r w:rsidRPr="1E3E1162" w:rsidR="7DD88426">
        <w:rPr>
          <w:rFonts w:ascii="Arial" w:hAnsi="Arial" w:eastAsia="Times New Roman" w:cs="Arial"/>
        </w:rPr>
        <w:t xml:space="preserve"> an E-value cutoff of 0.01, the MATCH-ERROR and SHIFT-ERROR dataset reported 112 and 47 </w:t>
      </w:r>
      <w:r w:rsidRPr="1E3E1162" w:rsidR="7DD88426">
        <w:rPr>
          <w:rFonts w:ascii="Arial" w:hAnsi="Arial" w:eastAsia="Times New Roman" w:cs="Arial"/>
        </w:rPr>
        <w:t>PrSMs</w:t>
      </w:r>
      <w:r w:rsidRPr="1E3E1162" w:rsidR="7DD88426">
        <w:rPr>
          <w:rFonts w:ascii="Arial" w:hAnsi="Arial" w:eastAsia="Times New Roman" w:cs="Arial"/>
        </w:rPr>
        <w:t xml:space="preserve"> respectively</w:t>
      </w:r>
      <w:r w:rsidRPr="1E3E1162" w:rsidR="7DD88426">
        <w:rPr>
          <w:rFonts w:ascii="Arial" w:hAnsi="Arial" w:eastAsia="Times New Roman" w:cs="Arial"/>
        </w:rPr>
        <w:t>, out of which 111</w:t>
      </w:r>
      <w:r w:rsidRPr="1E3E1162" w:rsidR="003B189C">
        <w:rPr>
          <w:rFonts w:ascii="Arial" w:hAnsi="Arial" w:eastAsia="Times New Roman" w:cs="Arial"/>
        </w:rPr>
        <w:t xml:space="preserve"> (99.1%)</w:t>
      </w:r>
      <w:r w:rsidRPr="1E3E1162" w:rsidR="7DD88426">
        <w:rPr>
          <w:rFonts w:ascii="Arial" w:hAnsi="Arial" w:eastAsia="Times New Roman" w:cs="Arial"/>
        </w:rPr>
        <w:t xml:space="preserve"> and 47</w:t>
      </w:r>
      <w:r w:rsidRPr="1E3E1162" w:rsidR="003B189C">
        <w:rPr>
          <w:rFonts w:ascii="Arial" w:hAnsi="Arial" w:eastAsia="Times New Roman" w:cs="Arial"/>
        </w:rPr>
        <w:t xml:space="preserve"> (100%)</w:t>
      </w:r>
      <w:ins w:author="Wang, Daniel" w:date="2024-12-16T16:20:00Z" w:id="1038059961">
        <w:r w:rsidRPr="1E3E1162" w:rsidR="7DD88426">
          <w:rPr>
            <w:rFonts w:ascii="Arial" w:hAnsi="Arial" w:eastAsia="Times New Roman" w:cs="Arial"/>
          </w:rPr>
          <w:t xml:space="preserve"> </w:t>
        </w:r>
      </w:ins>
      <w:r w:rsidRPr="1E3E1162" w:rsidR="00CD4F2E">
        <w:rPr>
          <w:rFonts w:ascii="Arial" w:hAnsi="Arial" w:eastAsia="Times New Roman" w:cs="Arial"/>
        </w:rPr>
        <w:t xml:space="preserve">were matched to the same </w:t>
      </w:r>
      <w:r w:rsidRPr="1E3E1162" w:rsidR="008D216F">
        <w:rPr>
          <w:rFonts w:ascii="Arial" w:hAnsi="Arial" w:eastAsia="Times New Roman" w:cs="Arial"/>
        </w:rPr>
        <w:t>proteins</w:t>
      </w:r>
      <w:r w:rsidRPr="1E3E1162" w:rsidR="008D216F">
        <w:rPr>
          <w:rFonts w:ascii="Arial" w:hAnsi="Arial" w:eastAsia="Times New Roman" w:cs="Arial"/>
        </w:rPr>
        <w:t xml:space="preserve"> compared with</w:t>
      </w:r>
      <w:r w:rsidRPr="1E3E1162" w:rsidR="008D216F">
        <w:rPr>
          <w:rFonts w:ascii="Arial" w:hAnsi="Arial" w:eastAsia="Times New Roman" w:cs="Arial"/>
        </w:rPr>
        <w:t xml:space="preserve"> those </w:t>
      </w:r>
      <w:r w:rsidRPr="1E3E1162" w:rsidR="008D216F">
        <w:rPr>
          <w:rFonts w:ascii="Arial" w:hAnsi="Arial" w:eastAsia="Times New Roman" w:cs="Arial"/>
        </w:rPr>
        <w:t xml:space="preserve">in </w:t>
      </w:r>
      <w:r w:rsidRPr="1E3E1162" w:rsidR="73D74AA6">
        <w:rPr>
          <w:rFonts w:ascii="Arial" w:hAnsi="Arial" w:eastAsia="Times New Roman" w:cs="Arial"/>
        </w:rPr>
        <w:t xml:space="preserve">MATCH and SHIFT. </w:t>
      </w:r>
      <w:ins w:author="Liu, Xiaowen (Kevin)" w:date="2024-12-16T10:52:00Z" w:id="43538691">
        <w:r w:rsidRPr="1E3E1162" w:rsidR="000E7E7B">
          <w:rPr>
            <w:rFonts w:ascii="Arial" w:hAnsi="Arial" w:eastAsia="Times New Roman" w:cs="Arial"/>
            <w:highlight w:val="yellow"/>
            <w:rPrChange w:author="Liu, Xiaowen (Kevin)" w:date="2024-12-16T10:52:00Z" w:id="671938237">
              <w:rPr>
                <w:rFonts w:ascii="Arial" w:hAnsi="Arial" w:eastAsia="Times New Roman" w:cs="Arial"/>
              </w:rPr>
            </w:rPrChange>
          </w:rPr>
          <w:t>T</w:t>
        </w:r>
      </w:ins>
      <w:ins w:author="Liu, Xiaowen (Kevin)" w:date="2024-12-16T10:50:00Z" w:id="438562326">
        <w:r w:rsidRPr="1E3E1162" w:rsidR="00AC143A">
          <w:rPr>
            <w:rFonts w:ascii="Arial" w:hAnsi="Arial" w:eastAsia="Times New Roman" w:cs="Arial"/>
            <w:highlight w:val="yellow"/>
            <w:rPrChange w:author="Liu, Xiaowen (Kevin)" w:date="2024-12-16T10:52:00Z" w:id="1801482799">
              <w:rPr>
                <w:rFonts w:ascii="Arial" w:hAnsi="Arial" w:eastAsia="Times New Roman" w:cs="Arial"/>
              </w:rPr>
            </w:rPrChange>
          </w:rPr>
          <w:t xml:space="preserve">he </w:t>
        </w:r>
        <w:r w:rsidRPr="1E3E1162" w:rsidR="006D4C46">
          <w:rPr>
            <w:rFonts w:ascii="Arial" w:hAnsi="Arial" w:eastAsia="Times New Roman" w:cs="Arial"/>
            <w:highlight w:val="yellow"/>
            <w:rPrChange w:author="Liu, Xiaowen (Kevin)" w:date="2024-12-16T10:52:00Z" w:id="926722133">
              <w:rPr>
                <w:rFonts w:ascii="Arial" w:hAnsi="Arial" w:eastAsia="Times New Roman" w:cs="Arial"/>
              </w:rPr>
            </w:rPrChange>
          </w:rPr>
          <w:t xml:space="preserve">only </w:t>
        </w:r>
        <w:r w:rsidRPr="1E3E1162" w:rsidR="00AC143A">
          <w:rPr>
            <w:rFonts w:ascii="Arial" w:hAnsi="Arial" w:eastAsia="Times New Roman" w:cs="Arial"/>
            <w:highlight w:val="yellow"/>
            <w:rPrChange w:author="Liu, Xiaowen (Kevin)" w:date="2024-12-16T10:52:00Z" w:id="1638632994">
              <w:rPr>
                <w:rFonts w:ascii="Arial" w:hAnsi="Arial" w:eastAsia="Times New Roman" w:cs="Arial"/>
              </w:rPr>
            </w:rPrChange>
          </w:rPr>
          <w:t>PrSM</w:t>
        </w:r>
        <w:r w:rsidRPr="1E3E1162" w:rsidR="006D4C46">
          <w:rPr>
            <w:rFonts w:ascii="Arial" w:hAnsi="Arial" w:eastAsia="Times New Roman" w:cs="Arial"/>
            <w:highlight w:val="yellow"/>
            <w:rPrChange w:author="Liu, Xiaowen (Kevin)" w:date="2024-12-16T10:52:00Z" w:id="941756328">
              <w:rPr>
                <w:rFonts w:ascii="Arial" w:hAnsi="Arial" w:eastAsia="Times New Roman" w:cs="Arial"/>
              </w:rPr>
            </w:rPrChange>
          </w:rPr>
          <w:t xml:space="preserve"> in </w:t>
        </w:r>
      </w:ins>
      <w:ins w:author="Liu, Xiaowen (Kevin)" w:date="2024-12-16T10:51:00Z" w:id="419533139">
        <w:r w:rsidRPr="1E3E1162" w:rsidR="006D4C46">
          <w:rPr>
            <w:rFonts w:ascii="Arial" w:hAnsi="Arial" w:eastAsia="Times New Roman" w:cs="Arial"/>
            <w:highlight w:val="yellow"/>
            <w:rPrChange w:author="Liu, Xiaowen (Kevin)" w:date="2024-12-16T10:52:00Z" w:id="1852734124">
              <w:rPr>
                <w:rFonts w:ascii="Arial" w:hAnsi="Arial" w:eastAsia="Times New Roman" w:cs="Arial"/>
              </w:rPr>
            </w:rPrChange>
          </w:rPr>
          <w:t>MATCH-ERROR</w:t>
        </w:r>
      </w:ins>
      <w:ins w:author="Liu, Xiaowen (Kevin)" w:date="2024-12-16T10:50:00Z" w:id="748196322">
        <w:r w:rsidRPr="1E3E1162" w:rsidR="00AC143A">
          <w:rPr>
            <w:rFonts w:ascii="Arial" w:hAnsi="Arial" w:eastAsia="Times New Roman" w:cs="Arial"/>
            <w:highlight w:val="yellow"/>
            <w:rPrChange w:author="Liu, Xiaowen (Kevin)" w:date="2024-12-16T10:52:00Z" w:id="899661960">
              <w:rPr>
                <w:rFonts w:ascii="Arial" w:hAnsi="Arial" w:eastAsia="Times New Roman" w:cs="Arial"/>
              </w:rPr>
            </w:rPrChange>
          </w:rPr>
          <w:t xml:space="preserve"> that was matched to a different protein compared </w:t>
        </w:r>
        <w:r w:rsidRPr="1E3E1162" w:rsidR="006D4C46">
          <w:rPr>
            <w:rFonts w:ascii="Arial" w:hAnsi="Arial" w:eastAsia="Times New Roman" w:cs="Arial"/>
            <w:highlight w:val="yellow"/>
            <w:rPrChange w:author="Liu, Xiaowen (Kevin)" w:date="2024-12-16T10:52:00Z" w:id="168449425">
              <w:rPr>
                <w:rFonts w:ascii="Arial" w:hAnsi="Arial" w:eastAsia="Times New Roman" w:cs="Arial"/>
              </w:rPr>
            </w:rPrChange>
          </w:rPr>
          <w:t>with</w:t>
        </w:r>
      </w:ins>
      <w:ins w:author="Liu, Xiaowen (Kevin)" w:date="2024-12-16T10:51:00Z" w:id="706120833">
        <w:r w:rsidRPr="1E3E1162" w:rsidR="006D4C46">
          <w:rPr>
            <w:rFonts w:ascii="Arial" w:hAnsi="Arial" w:eastAsia="Times New Roman" w:cs="Arial"/>
            <w:highlight w:val="yellow"/>
            <w:rPrChange w:author="Liu, Xiaowen (Kevin)" w:date="2024-12-16T10:52:00Z" w:id="1040686520">
              <w:rPr>
                <w:rFonts w:ascii="Arial" w:hAnsi="Arial" w:eastAsia="Times New Roman" w:cs="Arial"/>
              </w:rPr>
            </w:rPrChange>
          </w:rPr>
          <w:t xml:space="preserve"> that in MATCH </w:t>
        </w:r>
      </w:ins>
      <w:ins w:author="Liu, Xiaowen (Kevin)" w:date="2024-12-16T10:52:00Z" w:id="699675010">
        <w:r w:rsidRPr="1E3E1162" w:rsidR="000E7E7B">
          <w:rPr>
            <w:rFonts w:ascii="Arial" w:hAnsi="Arial" w:eastAsia="Times New Roman" w:cs="Arial"/>
            <w:highlight w:val="yellow"/>
            <w:rPrChange w:author="Liu, Xiaowen (Kevin)" w:date="2024-12-16T10:52:00Z" w:id="739696755">
              <w:rPr>
                <w:rFonts w:ascii="Arial" w:hAnsi="Arial" w:eastAsia="Times New Roman" w:cs="Arial"/>
              </w:rPr>
            </w:rPrChange>
          </w:rPr>
          <w:t>might be an incorrect identification.</w:t>
        </w:r>
        <w:r w:rsidRPr="1E3E1162" w:rsidR="000E7E7B">
          <w:rPr>
            <w:rFonts w:ascii="Arial" w:hAnsi="Arial" w:eastAsia="Times New Roman" w:cs="Arial"/>
          </w:rPr>
          <w:t xml:space="preserve"> </w:t>
        </w:r>
      </w:ins>
      <w:r w:rsidRPr="1E3E1162" w:rsidR="003E4B33">
        <w:rPr>
          <w:rFonts w:ascii="Arial" w:hAnsi="Arial" w:eastAsia="Times New Roman" w:cs="Arial"/>
        </w:rPr>
        <w:t xml:space="preserve">For each </w:t>
      </w:r>
      <w:r w:rsidRPr="1E3E1162" w:rsidR="003E4B33">
        <w:rPr>
          <w:rFonts w:ascii="Arial" w:hAnsi="Arial" w:eastAsia="Times New Roman" w:cs="Arial"/>
        </w:rPr>
        <w:t xml:space="preserve">spectrum identified by both </w:t>
      </w:r>
      <w:r w:rsidRPr="1E3E1162" w:rsidR="00F57C34">
        <w:rPr>
          <w:rFonts w:ascii="Arial" w:hAnsi="Arial" w:eastAsia="Times New Roman" w:cs="Arial"/>
        </w:rPr>
        <w:t>MATCH</w:t>
      </w:r>
      <w:r w:rsidRPr="1E3E1162" w:rsidR="003E4B33">
        <w:rPr>
          <w:rFonts w:ascii="Arial" w:hAnsi="Arial" w:eastAsia="Times New Roman" w:cs="Arial"/>
        </w:rPr>
        <w:t xml:space="preserve"> and </w:t>
      </w:r>
      <w:r w:rsidRPr="1E3E1162" w:rsidR="00F57C34">
        <w:rPr>
          <w:rFonts w:ascii="Arial" w:hAnsi="Arial" w:eastAsia="Times New Roman" w:cs="Arial"/>
        </w:rPr>
        <w:t>MATCH</w:t>
      </w:r>
      <w:r w:rsidRPr="1E3E1162" w:rsidR="003E4B33">
        <w:rPr>
          <w:rFonts w:ascii="Arial" w:hAnsi="Arial" w:eastAsia="Times New Roman" w:cs="Arial"/>
        </w:rPr>
        <w:t xml:space="preserve">-ERROR, we computed </w:t>
      </w:r>
      <w:r w:rsidRPr="1E3E1162" w:rsidR="00CC6DD5">
        <w:rPr>
          <w:rFonts w:ascii="Arial" w:hAnsi="Arial" w:eastAsia="Times New Roman" w:cs="Arial"/>
        </w:rPr>
        <w:t xml:space="preserve">(1) </w:t>
      </w:r>
      <w:r w:rsidRPr="1E3E1162" w:rsidR="003E4B33">
        <w:rPr>
          <w:rFonts w:ascii="Arial" w:hAnsi="Arial" w:eastAsia="Times New Roman" w:cs="Arial"/>
        </w:rPr>
        <w:t xml:space="preserve">the </w:t>
      </w:r>
      <w:r w:rsidRPr="1E3E1162" w:rsidR="001A35D3">
        <w:rPr>
          <w:rFonts w:ascii="Arial" w:hAnsi="Arial" w:eastAsia="Times New Roman" w:cs="Arial"/>
        </w:rPr>
        <w:t xml:space="preserve">decrease of </w:t>
      </w:r>
      <w:r w:rsidRPr="1E3E1162" w:rsidR="003E4B33">
        <w:rPr>
          <w:rFonts w:ascii="Arial" w:hAnsi="Arial" w:eastAsia="Times New Roman" w:cs="Arial"/>
        </w:rPr>
        <w:t>the number</w:t>
      </w:r>
      <w:r w:rsidRPr="1E3E1162" w:rsidR="003E4B33">
        <w:rPr>
          <w:rFonts w:ascii="Arial" w:hAnsi="Arial" w:eastAsia="Times New Roman" w:cs="Arial"/>
        </w:rPr>
        <w:t xml:space="preserve"> of matched </w:t>
      </w:r>
      <w:r w:rsidRPr="1E3E1162" w:rsidR="7F075711">
        <w:rPr>
          <w:rFonts w:ascii="Arial" w:hAnsi="Arial" w:eastAsia="Times New Roman" w:cs="Arial"/>
        </w:rPr>
        <w:t>experimental</w:t>
      </w:r>
      <w:r w:rsidRPr="1E3E1162" w:rsidR="003E4B33">
        <w:rPr>
          <w:rFonts w:ascii="Arial" w:hAnsi="Arial" w:eastAsia="Times New Roman" w:cs="Arial"/>
        </w:rPr>
        <w:t xml:space="preserve"> fragment </w:t>
      </w:r>
      <w:r w:rsidRPr="1E3E1162" w:rsidR="00143E02">
        <w:rPr>
          <w:rFonts w:ascii="Arial" w:hAnsi="Arial" w:eastAsia="Times New Roman" w:cs="Arial"/>
        </w:rPr>
        <w:t>masse</w:t>
      </w:r>
      <w:r w:rsidRPr="1E3E1162" w:rsidR="002D70B5">
        <w:rPr>
          <w:rFonts w:ascii="Arial" w:hAnsi="Arial" w:eastAsia="Times New Roman" w:cs="Arial"/>
        </w:rPr>
        <w:t>s</w:t>
      </w:r>
      <w:r w:rsidRPr="1E3E1162" w:rsidR="00307F8D">
        <w:rPr>
          <w:rFonts w:ascii="Arial" w:hAnsi="Arial" w:eastAsia="Times New Roman" w:cs="Arial"/>
        </w:rPr>
        <w:t xml:space="preserve"> in the </w:t>
      </w:r>
      <w:r w:rsidRPr="1E3E1162" w:rsidR="00307F8D">
        <w:rPr>
          <w:rFonts w:ascii="Arial" w:hAnsi="Arial" w:eastAsia="Times New Roman" w:cs="Arial"/>
        </w:rPr>
        <w:t>PrSM</w:t>
      </w:r>
      <w:r w:rsidRPr="1E3E1162" w:rsidR="001A35D3">
        <w:rPr>
          <w:rFonts w:ascii="Arial" w:hAnsi="Arial" w:eastAsia="Times New Roman" w:cs="Arial"/>
        </w:rPr>
        <w:t xml:space="preserve"> </w:t>
      </w:r>
      <w:r w:rsidRPr="1E3E1162" w:rsidR="005D47F5">
        <w:rPr>
          <w:rFonts w:ascii="Arial" w:hAnsi="Arial" w:eastAsia="Times New Roman" w:cs="Arial"/>
        </w:rPr>
        <w:t>in MATCH-ERROR compared with MATCH</w:t>
      </w:r>
      <w:r w:rsidRPr="1E3E1162" w:rsidR="00307F8D">
        <w:rPr>
          <w:rFonts w:ascii="Arial" w:hAnsi="Arial" w:eastAsia="Times New Roman" w:cs="Arial"/>
        </w:rPr>
        <w:t xml:space="preserve">, in which two </w:t>
      </w:r>
      <w:r w:rsidRPr="1E3E1162" w:rsidR="00143E02">
        <w:rPr>
          <w:rFonts w:ascii="Arial" w:hAnsi="Arial" w:eastAsia="Times New Roman" w:cs="Arial"/>
        </w:rPr>
        <w:t>masse</w:t>
      </w:r>
      <w:r w:rsidRPr="1E3E1162" w:rsidR="00307F8D">
        <w:rPr>
          <w:rFonts w:ascii="Arial" w:hAnsi="Arial" w:eastAsia="Times New Roman" w:cs="Arial"/>
        </w:rPr>
        <w:t>s with different charge states from the same fragment were treated as two different masses</w:t>
      </w:r>
      <w:r w:rsidRPr="1E3E1162" w:rsidR="00CC6DD5">
        <w:rPr>
          <w:rFonts w:ascii="Arial" w:hAnsi="Arial" w:eastAsia="Times New Roman" w:cs="Arial"/>
        </w:rPr>
        <w:t>; (2)</w:t>
      </w:r>
      <w:r w:rsidRPr="1E3E1162" w:rsidR="00CC6DD5">
        <w:rPr>
          <w:rFonts w:ascii="Arial" w:hAnsi="Arial" w:eastAsia="Times New Roman" w:cs="Arial"/>
        </w:rPr>
        <w:t xml:space="preserve"> </w:t>
      </w:r>
      <w:r w:rsidRPr="1E3E1162" w:rsidR="00CC6DD5">
        <w:rPr>
          <w:rFonts w:ascii="Arial" w:hAnsi="Arial" w:eastAsia="Times New Roman" w:cs="Arial"/>
        </w:rPr>
        <w:t xml:space="preserve">the </w:t>
      </w:r>
      <w:r w:rsidRPr="1E3E1162" w:rsidR="005D47F5">
        <w:rPr>
          <w:rFonts w:ascii="Arial" w:hAnsi="Arial" w:eastAsia="Times New Roman" w:cs="Arial"/>
        </w:rPr>
        <w:t xml:space="preserve">decrease of </w:t>
      </w:r>
      <w:r w:rsidRPr="1E3E1162" w:rsidR="00CC6DD5">
        <w:rPr>
          <w:rFonts w:ascii="Arial" w:hAnsi="Arial" w:eastAsia="Times New Roman" w:cs="Arial"/>
        </w:rPr>
        <w:t xml:space="preserve">the number of matched </w:t>
      </w:r>
      <w:r w:rsidRPr="1E3E1162" w:rsidR="00CC6DD5">
        <w:rPr>
          <w:rFonts w:ascii="Arial" w:hAnsi="Arial" w:eastAsia="Times New Roman" w:cs="Arial"/>
        </w:rPr>
        <w:t xml:space="preserve">theoretical </w:t>
      </w:r>
      <w:r w:rsidRPr="1E3E1162" w:rsidR="00CC6DD5">
        <w:rPr>
          <w:rFonts w:ascii="Arial" w:hAnsi="Arial" w:eastAsia="Times New Roman" w:cs="Arial"/>
        </w:rPr>
        <w:t>fragment masses in</w:t>
      </w:r>
      <w:r w:rsidRPr="1E3E1162" w:rsidR="005D47F5">
        <w:rPr>
          <w:rFonts w:ascii="Arial" w:hAnsi="Arial" w:eastAsia="Times New Roman" w:cs="Arial"/>
        </w:rPr>
        <w:t xml:space="preserve"> the </w:t>
      </w:r>
      <w:r w:rsidRPr="1E3E1162" w:rsidR="005D47F5">
        <w:rPr>
          <w:rFonts w:ascii="Arial" w:hAnsi="Arial" w:eastAsia="Times New Roman" w:cs="Arial"/>
        </w:rPr>
        <w:t>PrSM</w:t>
      </w:r>
      <w:r w:rsidRPr="1E3E1162" w:rsidR="005D47F5">
        <w:rPr>
          <w:rFonts w:ascii="Arial" w:hAnsi="Arial" w:eastAsia="Times New Roman" w:cs="Arial"/>
        </w:rPr>
        <w:t xml:space="preserve"> in MATCH-ERROR compared with</w:t>
      </w:r>
      <w:r w:rsidRPr="1E3E1162" w:rsidR="00023219">
        <w:rPr>
          <w:rFonts w:ascii="Arial" w:hAnsi="Arial" w:eastAsia="Times New Roman" w:cs="Arial"/>
        </w:rPr>
        <w:t xml:space="preserve"> MATCH,</w:t>
      </w:r>
      <w:r w:rsidRPr="1E3E1162" w:rsidR="00307F8D">
        <w:rPr>
          <w:rFonts w:ascii="Arial" w:hAnsi="Arial" w:eastAsia="Times New Roman" w:cs="Arial"/>
        </w:rPr>
        <w:t xml:space="preserve"> in which </w:t>
      </w:r>
      <w:r w:rsidRPr="1E3E1162" w:rsidR="00143E02">
        <w:rPr>
          <w:rFonts w:ascii="Arial" w:hAnsi="Arial" w:eastAsia="Times New Roman" w:cs="Arial"/>
        </w:rPr>
        <w:t xml:space="preserve">two masses with different charge states from the same fragment were treated as one mass. </w:t>
      </w:r>
      <w:r w:rsidRPr="1E3E1162" w:rsidR="00143E02">
        <w:rPr>
          <w:rFonts w:ascii="Arial" w:hAnsi="Arial" w:eastAsia="Times New Roman" w:cs="Arial"/>
        </w:rPr>
        <w:t xml:space="preserve">(3) </w:t>
      </w:r>
      <w:r w:rsidRPr="1E3E1162" w:rsidR="00D47A2B">
        <w:rPr>
          <w:rFonts w:ascii="Arial" w:hAnsi="Arial" w:eastAsia="Times New Roman" w:cs="Arial"/>
        </w:rPr>
        <w:t xml:space="preserve">the </w:t>
      </w:r>
      <w:r w:rsidRPr="1E3E1162" w:rsidR="00023219">
        <w:rPr>
          <w:rFonts w:ascii="Arial" w:hAnsi="Arial" w:eastAsia="Times New Roman" w:cs="Arial"/>
        </w:rPr>
        <w:t xml:space="preserve">increase of </w:t>
      </w:r>
      <w:r w:rsidRPr="1E3E1162" w:rsidR="00D47A2B">
        <w:rPr>
          <w:rFonts w:ascii="Arial" w:hAnsi="Arial" w:eastAsia="Times New Roman" w:cs="Arial"/>
        </w:rPr>
        <w:t>the E-value</w:t>
      </w:r>
      <w:r w:rsidRPr="1E3E1162" w:rsidR="004A7D1E">
        <w:rPr>
          <w:rFonts w:ascii="Arial" w:hAnsi="Arial" w:eastAsia="Times New Roman" w:cs="Arial"/>
        </w:rPr>
        <w:t xml:space="preserve"> with log transformation</w:t>
      </w:r>
      <w:r w:rsidRPr="1E3E1162" w:rsidR="004A7D1E">
        <w:rPr>
          <w:rFonts w:ascii="Arial" w:hAnsi="Arial" w:eastAsia="Times New Roman" w:cs="Arial"/>
        </w:rPr>
        <w:t xml:space="preserve"> (base 10) of the </w:t>
      </w:r>
      <w:r w:rsidRPr="1E3E1162" w:rsidR="00023219">
        <w:rPr>
          <w:rFonts w:ascii="Arial" w:hAnsi="Arial" w:eastAsia="Times New Roman" w:cs="Arial"/>
        </w:rPr>
        <w:t>PrSM</w:t>
      </w:r>
      <w:r w:rsidRPr="1E3E1162" w:rsidR="00023219">
        <w:rPr>
          <w:rFonts w:ascii="Arial" w:hAnsi="Arial" w:eastAsia="Times New Roman" w:cs="Arial"/>
        </w:rPr>
        <w:t xml:space="preserve"> in MATCH-ERROR compared with MATCH. </w:t>
      </w:r>
      <w:r w:rsidRPr="1E3E1162" w:rsidR="004A7D1E">
        <w:rPr>
          <w:rFonts w:ascii="Arial" w:hAnsi="Arial" w:eastAsia="Times New Roman" w:cs="Arial"/>
        </w:rPr>
        <w:t xml:space="preserve"> </w:t>
      </w:r>
      <w:del w:author="Liu, Xiaowen (Kevin)" w:date="2024-12-16T10:54:00Z" w:id="224979020">
        <w:r w:rsidRPr="1E3E1162" w:rsidDel="009C6977">
          <w:rPr>
            <w:rFonts w:ascii="Arial" w:hAnsi="Arial" w:eastAsia="Times New Roman" w:cs="Arial"/>
          </w:rPr>
          <w:delText>.</w:delText>
        </w:r>
      </w:del>
      <w:del w:author="Liu, Xiaowen (Kevin)" w:date="2024-12-16T11:05:00Z" w:id="1886165616">
        <w:r w:rsidRPr="1E3E1162" w:rsidDel="009C6977">
          <w:rPr>
            <w:rFonts w:ascii="Arial" w:hAnsi="Arial" w:eastAsia="Times New Roman" w:cs="Arial"/>
          </w:rPr>
          <w:delText xml:space="preserve"> </w:delText>
        </w:r>
      </w:del>
      <w:r w:rsidRPr="1E3E1162" w:rsidR="009C6977">
        <w:rPr>
          <w:rFonts w:ascii="Arial" w:hAnsi="Arial" w:eastAsia="Times New Roman" w:cs="Arial"/>
        </w:rPr>
        <w:t xml:space="preserve">Similarly, </w:t>
      </w:r>
      <w:r w:rsidRPr="1E3E1162" w:rsidR="003167CB">
        <w:rPr>
          <w:rFonts w:ascii="Arial" w:hAnsi="Arial" w:eastAsia="Times New Roman" w:cs="Arial"/>
        </w:rPr>
        <w:t xml:space="preserve">the SHIFT and SHIFT-ERROR data sets were processed similarly </w:t>
      </w:r>
      <w:r w:rsidRPr="1E3E1162" w:rsidR="003E4B33">
        <w:rPr>
          <w:rFonts w:ascii="Arial" w:hAnsi="Arial" w:eastAsia="Times New Roman" w:cs="Arial"/>
        </w:rPr>
        <w:t xml:space="preserve">(Fig. 3). </w:t>
      </w:r>
      <w:r w:rsidRPr="1E3E1162" w:rsidR="00E47970">
        <w:rPr>
          <w:rFonts w:ascii="Arial" w:hAnsi="Arial" w:eastAsia="Times New Roman" w:cs="Arial"/>
          <w:color w:val="EEECE1" w:themeColor="background2" w:themeTint="FF" w:themeShade="FF"/>
        </w:rPr>
        <w:t>T</w:t>
      </w:r>
      <w:r w:rsidRPr="1E3E1162" w:rsidR="003E4B33">
        <w:rPr>
          <w:rFonts w:ascii="Arial" w:hAnsi="Arial" w:eastAsia="Times New Roman" w:cs="Arial"/>
          <w:color w:val="EEECE1" w:themeColor="background2" w:themeTint="FF" w:themeShade="FF"/>
        </w:rPr>
        <w:t>he</w:t>
      </w:r>
      <w:r w:rsidRPr="1E3E1162" w:rsidR="00E47970">
        <w:rPr>
          <w:rFonts w:ascii="Arial" w:hAnsi="Arial" w:eastAsia="Times New Roman" w:cs="Arial"/>
          <w:color w:val="EEECE1" w:themeColor="background2" w:themeTint="FF" w:themeShade="FF"/>
        </w:rPr>
        <w:t xml:space="preserve"> </w:t>
      </w:r>
      <w:r w:rsidRPr="1E3E1162" w:rsidR="00E47970">
        <w:rPr>
          <w:rFonts w:ascii="Arial" w:hAnsi="Arial" w:eastAsia="Times New Roman" w:cs="Arial"/>
          <w:color w:val="EEECE1" w:themeColor="background2" w:themeTint="FF" w:themeShade="FF"/>
        </w:rPr>
        <w:t>difference</w:t>
      </w:r>
      <w:r w:rsidRPr="1E3E1162" w:rsidR="00827DA2">
        <w:rPr>
          <w:rFonts w:ascii="Arial" w:hAnsi="Arial" w:eastAsia="Times New Roman" w:cs="Arial"/>
          <w:color w:val="EEECE1" w:themeColor="background2" w:themeTint="FF" w:themeShade="FF"/>
        </w:rPr>
        <w:t>s</w:t>
      </w:r>
      <w:r w:rsidRPr="1E3E1162" w:rsidR="003E4B33">
        <w:rPr>
          <w:rFonts w:ascii="Arial" w:hAnsi="Arial" w:eastAsia="Times New Roman" w:cs="Arial"/>
          <w:color w:val="EEECE1" w:themeColor="background2" w:themeTint="FF" w:themeShade="FF"/>
        </w:rPr>
        <w:t xml:space="preserve"> between SHIFT and </w:t>
      </w:r>
      <w:r w:rsidRPr="1E3E1162" w:rsidR="006A3E74">
        <w:rPr>
          <w:rFonts w:ascii="Arial" w:hAnsi="Arial" w:eastAsia="Times New Roman" w:cs="Arial"/>
          <w:color w:val="EEECE1" w:themeColor="background2" w:themeTint="FF" w:themeShade="FF"/>
        </w:rPr>
        <w:t>SHIFT</w:t>
      </w:r>
      <w:r w:rsidRPr="1E3E1162" w:rsidR="003E4B33">
        <w:rPr>
          <w:rFonts w:ascii="Arial" w:hAnsi="Arial" w:eastAsia="Times New Roman" w:cs="Arial"/>
          <w:color w:val="EEECE1" w:themeColor="background2" w:themeTint="FF" w:themeShade="FF"/>
        </w:rPr>
        <w:t xml:space="preserve">-ERROR </w:t>
      </w:r>
      <w:r w:rsidRPr="1E3E1162" w:rsidR="003E4B33">
        <w:rPr>
          <w:rFonts w:ascii="Arial" w:hAnsi="Arial" w:eastAsia="Times New Roman" w:cs="Arial"/>
          <w:color w:val="EEECE1" w:themeColor="background2" w:themeTint="FF" w:themeShade="FF"/>
        </w:rPr>
        <w:t>is</w:t>
      </w:r>
      <w:r w:rsidRPr="1E3E1162" w:rsidR="003E4B33">
        <w:rPr>
          <w:rFonts w:ascii="Arial" w:hAnsi="Arial" w:eastAsia="Times New Roman" w:cs="Arial"/>
          <w:color w:val="EEECE1" w:themeColor="background2" w:themeTint="FF" w:themeShade="FF"/>
        </w:rPr>
        <w:t xml:space="preserve"> more left-skewed than that of MATCH and </w:t>
      </w:r>
      <w:r w:rsidRPr="1E3E1162" w:rsidR="006A3E74">
        <w:rPr>
          <w:rFonts w:ascii="Arial" w:hAnsi="Arial" w:eastAsia="Times New Roman" w:cs="Arial"/>
          <w:color w:val="EEECE1" w:themeColor="background2" w:themeTint="FF" w:themeShade="FF"/>
        </w:rPr>
        <w:t>MATCH</w:t>
      </w:r>
      <w:r w:rsidRPr="1E3E1162" w:rsidR="003E4B33">
        <w:rPr>
          <w:rFonts w:ascii="Arial" w:hAnsi="Arial" w:eastAsia="Times New Roman" w:cs="Arial"/>
          <w:color w:val="EEECE1" w:themeColor="background2" w:themeTint="FF" w:themeShade="FF"/>
        </w:rPr>
        <w:t>-ERROR</w:t>
      </w:r>
      <w:r w:rsidRPr="1E3E1162" w:rsidR="00165D64">
        <w:rPr>
          <w:rFonts w:ascii="Arial" w:hAnsi="Arial" w:eastAsia="Times New Roman" w:cs="Arial"/>
          <w:color w:val="EEECE1" w:themeColor="background2" w:themeTint="FF" w:themeShade="FF"/>
        </w:rPr>
        <w:t xml:space="preserve">. </w:t>
      </w:r>
      <w:r w:rsidRPr="1E3E1162" w:rsidR="003E4B33">
        <w:rPr>
          <w:rFonts w:ascii="Arial" w:hAnsi="Arial" w:eastAsia="Times New Roman" w:cs="Arial"/>
          <w:color w:val="EEECE1" w:themeColor="background2" w:themeTint="FF" w:themeShade="FF"/>
        </w:rPr>
        <w:t xml:space="preserve">And the incorrect precursor increased the number of matched fragment masses by at </w:t>
      </w:r>
      <w:r w:rsidRPr="1E3E1162" w:rsidR="003E4B33">
        <w:rPr>
          <w:rFonts w:ascii="Arial" w:hAnsi="Arial" w:eastAsia="Times New Roman" w:cs="Arial"/>
          <w:color w:val="EEECE1" w:themeColor="background2" w:themeTint="FF" w:themeShade="FF"/>
        </w:rPr>
        <w:t xml:space="preserve">most </w:t>
      </w:r>
      <w:r w:rsidRPr="1E3E1162" w:rsidR="006A3E74">
        <w:rPr>
          <w:rFonts w:ascii="Arial" w:hAnsi="Arial" w:eastAsia="Times New Roman" w:cs="Arial"/>
          <w:color w:val="EEECE1" w:themeColor="background2" w:themeTint="FF" w:themeShade="FF"/>
        </w:rPr>
        <w:t>?</w:t>
      </w:r>
      <w:r w:rsidRPr="1E3E1162" w:rsidR="006A3E74">
        <w:rPr>
          <w:rFonts w:ascii="Arial" w:hAnsi="Arial" w:eastAsia="Times New Roman" w:cs="Arial"/>
          <w:color w:val="EEECE1" w:themeColor="background2" w:themeTint="FF" w:themeShade="FF"/>
        </w:rPr>
        <w:t>??</w:t>
      </w:r>
      <w:r w:rsidRPr="1E3E1162" w:rsidR="003E4B33">
        <w:rPr>
          <w:rFonts w:ascii="Arial" w:hAnsi="Arial" w:eastAsia="Times New Roman" w:cs="Arial"/>
          <w:color w:val="EEECE1" w:themeColor="background2" w:themeTint="FF" w:themeShade="FF"/>
        </w:rPr>
        <w:t xml:space="preserve">. Based on this results, if the two precursors of a multiplexed MS/MS spectrum are matched to the same protein and the </w:t>
      </w:r>
      <w:r w:rsidRPr="1E3E1162" w:rsidR="003E4B33">
        <w:rPr>
          <w:rFonts w:ascii="Arial" w:hAnsi="Arial" w:eastAsia="Times New Roman" w:cs="Arial"/>
          <w:color w:val="EEECE1" w:themeColor="background2" w:themeTint="FF" w:themeShade="FF"/>
        </w:rPr>
        <w:t>PrSM</w:t>
      </w:r>
      <w:r w:rsidRPr="1E3E1162" w:rsidR="003E4B33">
        <w:rPr>
          <w:rFonts w:ascii="Arial" w:hAnsi="Arial" w:eastAsia="Times New Roman" w:cs="Arial"/>
          <w:color w:val="EEECE1" w:themeColor="background2" w:themeTint="FF" w:themeShade="FF"/>
        </w:rPr>
        <w:t xml:space="preserve"> of the second most abundant precursor contains &gt;=3 (set the default setting for parameter </w:t>
      </w:r>
      <w:r w:rsidRPr="1E3E1162" w:rsidR="003E4B33">
        <w:rPr>
          <w:rFonts w:ascii="Cambria Math" w:hAnsi="Cambria Math" w:eastAsia="Times New Roman" w:cs="Arial"/>
          <w:i w:val="1"/>
          <w:iCs w:val="1"/>
          <w:color w:val="EEECE1" w:themeColor="background2" w:themeTint="FF" w:themeShade="FF"/>
        </w:rPr>
        <w:t xml:space="preserve">𝛾 </w:t>
      </w:r>
      <w:r w:rsidRPr="1E3E1162" w:rsidR="003E4B33">
        <w:rPr>
          <w:rFonts w:ascii="Arial" w:hAnsi="Arial" w:eastAsia="Times New Roman" w:cs="Arial"/>
          <w:color w:val="EEECE1" w:themeColor="background2" w:themeTint="FF" w:themeShade="FF"/>
        </w:rPr>
        <w:t xml:space="preserve"> to 3) more matched fragment masses compared with the </w:t>
      </w:r>
      <w:r w:rsidRPr="1E3E1162" w:rsidR="003E4B33">
        <w:rPr>
          <w:rFonts w:ascii="Arial" w:hAnsi="Arial" w:eastAsia="Times New Roman" w:cs="Arial"/>
          <w:color w:val="EEECE1" w:themeColor="background2" w:themeTint="FF" w:themeShade="FF"/>
        </w:rPr>
        <w:t>PrSM</w:t>
      </w:r>
      <w:r w:rsidRPr="1E3E1162" w:rsidR="003E4B33">
        <w:rPr>
          <w:rFonts w:ascii="Arial" w:hAnsi="Arial" w:eastAsia="Times New Roman" w:cs="Arial"/>
          <w:color w:val="EEECE1" w:themeColor="background2" w:themeTint="FF" w:themeShade="FF"/>
        </w:rPr>
        <w:t xml:space="preserve"> of the most abundant precursor, the </w:t>
      </w:r>
      <w:r w:rsidRPr="1E3E1162" w:rsidR="003E4B33">
        <w:rPr>
          <w:rFonts w:ascii="Arial" w:hAnsi="Arial" w:eastAsia="Times New Roman" w:cs="Arial"/>
          <w:color w:val="EEECE1" w:themeColor="background2" w:themeTint="FF" w:themeShade="FF"/>
        </w:rPr>
        <w:t>PrSM</w:t>
      </w:r>
      <w:r w:rsidRPr="1E3E1162" w:rsidR="003E4B33">
        <w:rPr>
          <w:rFonts w:ascii="Arial" w:hAnsi="Arial" w:eastAsia="Times New Roman" w:cs="Arial"/>
          <w:color w:val="EEECE1" w:themeColor="background2" w:themeTint="FF" w:themeShade="FF"/>
        </w:rPr>
        <w:t xml:space="preserve"> of the most abundant precursor is treated as a precursor assignment error, the second abundant precursor is chosen as the primary precursor to fix the error (see Methods). </w:t>
      </w:r>
    </w:p>
    <w:p w:rsidRPr="00667594" w:rsidR="003E4B33" w:rsidP="003E4B33" w:rsidRDefault="003E4B33" w14:paraId="2561EEA5" w14:textId="77777777">
      <w:pPr>
        <w:spacing w:after="0" w:line="360" w:lineRule="auto"/>
        <w:jc w:val="both"/>
        <w:rPr>
          <w:rFonts w:ascii="Arial" w:hAnsi="Arial" w:eastAsia="Times New Roman" w:cs="Arial"/>
          <w:b/>
          <w:bCs/>
        </w:rPr>
      </w:pPr>
      <w:r w:rsidRPr="19673A48">
        <w:rPr>
          <w:rFonts w:ascii="Arial" w:hAnsi="Arial" w:eastAsia="Times New Roman" w:cs="Arial"/>
          <w:b/>
          <w:bCs/>
        </w:rPr>
        <w:t>Evaluation on pseudo-multiplexed MS/MS spectra</w:t>
      </w:r>
    </w:p>
    <w:p w:rsidRPr="00667594" w:rsidR="003E4B33" w:rsidP="1E3E1162" w:rsidRDefault="003E4B33" w14:paraId="390CF0D4" w14:textId="18D277D3">
      <w:pPr>
        <w:pStyle w:val="Normal"/>
        <w:spacing w:after="0" w:line="360" w:lineRule="auto"/>
        <w:ind w:firstLine="360"/>
        <w:jc w:val="both"/>
        <w:rPr>
          <w:rFonts w:ascii="Arial" w:hAnsi="Arial" w:eastAsia="Times New Roman" w:cs="Arial"/>
        </w:rPr>
      </w:pPr>
      <w:r w:rsidRPr="1E3E1162" w:rsidR="003E4B33">
        <w:rPr>
          <w:rFonts w:ascii="Arial" w:hAnsi="Arial" w:eastAsia="Times New Roman" w:cs="Arial"/>
        </w:rPr>
        <w:t xml:space="preserve">To evaluate the performance of </w:t>
      </w:r>
      <w:r w:rsidRPr="1E3E1162" w:rsidR="003E4B33">
        <w:rPr>
          <w:rFonts w:ascii="Arial" w:hAnsi="Arial" w:eastAsia="Times New Roman" w:cs="Arial"/>
        </w:rPr>
        <w:t>TopMPI</w:t>
      </w:r>
      <w:r w:rsidRPr="1E3E1162" w:rsidR="003E4B33">
        <w:rPr>
          <w:rFonts w:ascii="Arial" w:hAnsi="Arial" w:eastAsia="Times New Roman" w:cs="Arial"/>
        </w:rPr>
        <w:t xml:space="preserve"> for </w:t>
      </w:r>
      <w:r w:rsidRPr="1E3E1162" w:rsidR="003E4B33">
        <w:rPr>
          <w:rFonts w:ascii="Arial" w:hAnsi="Arial" w:eastAsia="Times New Roman" w:cs="Arial"/>
        </w:rPr>
        <w:t>identifying</w:t>
      </w:r>
      <w:r w:rsidRPr="1E3E1162" w:rsidR="003E4B33">
        <w:rPr>
          <w:rFonts w:ascii="Arial" w:hAnsi="Arial" w:eastAsia="Times New Roman" w:cs="Arial"/>
        </w:rPr>
        <w:t xml:space="preserve"> multiplexed spectra, we generated an evaluation set of pseudo-multiplexed MS/MS spectra by combining two non-multiplexed MS/MS spectra </w:t>
      </w:r>
      <w:r w:rsidRPr="1E3E1162" w:rsidR="003E4B33">
        <w:rPr>
          <w:rFonts w:ascii="Arial" w:hAnsi="Arial" w:eastAsia="Times New Roman" w:cs="Arial"/>
        </w:rPr>
        <w:t>identified</w:t>
      </w:r>
      <w:r w:rsidRPr="1E3E1162" w:rsidR="003E4B33">
        <w:rPr>
          <w:rFonts w:ascii="Arial" w:hAnsi="Arial" w:eastAsia="Times New Roman" w:cs="Arial"/>
        </w:rPr>
        <w:t xml:space="preserve"> from the first replicate of the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data set. </w:t>
      </w:r>
      <w:r w:rsidRPr="1E3E1162" w:rsidR="003E4B33">
        <w:rPr>
          <w:rFonts w:ascii="Arial" w:hAnsi="Arial" w:eastAsia="Times New Roman" w:cs="Arial"/>
        </w:rPr>
        <w:t>TopPIC</w:t>
      </w:r>
      <w:r w:rsidRPr="1E3E1162" w:rsidR="003E4B33">
        <w:rPr>
          <w:rFonts w:ascii="Arial" w:hAnsi="Arial" w:eastAsia="Times New Roman" w:cs="Arial"/>
        </w:rPr>
        <w:t xml:space="preserve"> (version 1.7.6) was used to search the MS/MS spectra against the </w:t>
      </w:r>
      <w:r w:rsidRPr="1E3E1162" w:rsidR="003E4B33">
        <w:rPr>
          <w:rFonts w:ascii="Arial" w:hAnsi="Arial" w:eastAsia="Times New Roman" w:cs="Arial"/>
        </w:rPr>
        <w:t>UniProt</w:t>
      </w:r>
      <w:r w:rsidRPr="1E3E1162" w:rsidR="003E4B33">
        <w:rPr>
          <w:rFonts w:ascii="Arial" w:hAnsi="Arial" w:eastAsia="Times New Roman" w:cs="Arial"/>
        </w:rPr>
        <w:t xml:space="preserve"> </w:t>
      </w:r>
      <w:r w:rsidRPr="1E3E1162" w:rsidR="003E4B33">
        <w:rPr>
          <w:rFonts w:ascii="Arial" w:hAnsi="Arial" w:eastAsia="Times New Roman" w:cs="Arial"/>
          <w:i w:val="1"/>
          <w:iCs w:val="1"/>
        </w:rPr>
        <w:t>E. coli</w:t>
      </w:r>
      <w:r w:rsidRPr="1E3E1162" w:rsidR="003E4B33">
        <w:rPr>
          <w:rFonts w:ascii="Arial" w:hAnsi="Arial" w:eastAsia="Times New Roman" w:cs="Arial"/>
        </w:rPr>
        <w:t xml:space="preserve"> K12 proteome database (version September 7, 2023; 4530 entries) and </w:t>
      </w:r>
      <w:r w:rsidRPr="1E3E1162" w:rsidR="003E4B33">
        <w:rPr>
          <w:rFonts w:ascii="Arial" w:hAnsi="Arial" w:eastAsia="Times New Roman" w:cs="Arial"/>
        </w:rPr>
        <w:t>identified</w:t>
      </w:r>
      <w:r w:rsidRPr="1E3E1162" w:rsidR="003E4B33">
        <w:rPr>
          <w:rFonts w:ascii="Arial" w:hAnsi="Arial" w:eastAsia="Times New Roman" w:cs="Arial"/>
        </w:rPr>
        <w:t xml:space="preserve"> 1779 </w:t>
      </w:r>
      <w:r w:rsidRPr="1E3E1162" w:rsidR="003E4B33">
        <w:rPr>
          <w:rFonts w:ascii="Arial" w:hAnsi="Arial" w:eastAsia="Times New Roman" w:cs="Arial"/>
        </w:rPr>
        <w:t>PrSM</w:t>
      </w:r>
      <w:r w:rsidRPr="1E3E1162" w:rsidR="003E4B33">
        <w:rPr>
          <w:rFonts w:ascii="Arial" w:hAnsi="Arial" w:eastAsia="Times New Roman" w:cs="Arial"/>
        </w:rPr>
        <w:t xml:space="preserve"> with an E-value cutoff of 0.01 (parameters settings detailed in Supplemental Table S</w:t>
      </w:r>
      <w:r w:rsidRPr="1E3E1162" w:rsidR="269C7AA9">
        <w:rPr>
          <w:rFonts w:ascii="Arial" w:hAnsi="Arial" w:eastAsia="Times New Roman" w:cs="Arial"/>
          <w:rPrChange w:author="Wang, Daniel" w:date="2024-12-13T20:15:00Z" w:id="1989678556">
            <w:rPr>
              <w:rFonts w:ascii="Arial" w:hAnsi="Arial" w:eastAsia="Times New Roman" w:cs="Arial"/>
              <w:highlight w:val="yellow"/>
            </w:rPr>
          </w:rPrChange>
        </w:rPr>
        <w:t>5</w:t>
      </w:r>
      <w:r w:rsidRPr="1E3E1162" w:rsidR="003E4B33">
        <w:rPr>
          <w:rFonts w:ascii="Arial" w:hAnsi="Arial" w:eastAsia="Times New Roman" w:cs="Arial"/>
        </w:rPr>
        <w:t xml:space="preserve">). </w:t>
      </w:r>
      <w:r w:rsidRPr="1E3E1162" w:rsidR="003E4B33">
        <w:rPr>
          <w:rFonts w:ascii="Arial" w:hAnsi="Arial" w:eastAsia="Arial" w:cs="Arial"/>
          <w:color w:val="000000" w:themeColor="text1" w:themeTint="FF" w:themeShade="FF"/>
        </w:rPr>
        <w:t xml:space="preserve">As some of the identified MS/MS spectra were multiplexed ones, we filtered the identified spectra using the SCPFs observed in their isolation windows in MS1 spectra. For each of the 1779 MS/MS spectra, we ranked the SCPFs observed in its isolation window based on the sum of the peak intensities of the feature in the window. If the intensity sum of the top SCPF was less than 85% of the total peak intensity sum of all the SCPFs, the MS/MS spectrum was removed, resulting in </w:t>
      </w:r>
      <w:r w:rsidRPr="1E3E1162" w:rsidR="003E4B33">
        <w:rPr>
          <w:rFonts w:ascii="Arial" w:hAnsi="Arial" w:eastAsia="Times New Roman" w:cs="Arial"/>
        </w:rPr>
        <w:t xml:space="preserve">498 </w:t>
      </w:r>
      <w:r w:rsidRPr="1E3E1162" w:rsidR="003E4B33">
        <w:rPr>
          <w:rFonts w:ascii="Arial" w:hAnsi="Arial" w:eastAsia="Arial" w:cs="Arial"/>
          <w:color w:val="000000" w:themeColor="text1" w:themeTint="FF" w:themeShade="FF"/>
        </w:rPr>
        <w:t>spectra.</w:t>
      </w:r>
      <w:r w:rsidRPr="1E3E1162" w:rsidR="003E4B33">
        <w:rPr>
          <w:rFonts w:ascii="Arial" w:hAnsi="Arial" w:eastAsia="Times New Roman" w:cs="Arial"/>
        </w:rPr>
        <w:t xml:space="preserve"> A pair of spectra in the 498 spectra is a matched pair if (1) the charge states of their top SCPFs are different, (2) the distance between the average </w:t>
      </w:r>
      <w:r w:rsidRPr="1E3E1162" w:rsidR="003E4B33">
        <w:rPr>
          <w:rFonts w:ascii="Arial" w:hAnsi="Arial" w:eastAsia="Times New Roman" w:cs="Arial"/>
          <w:i w:val="1"/>
          <w:iCs w:val="1"/>
        </w:rPr>
        <w:t xml:space="preserve">m/z </w:t>
      </w:r>
      <w:r w:rsidRPr="1E3E1162" w:rsidR="003E4B33">
        <w:rPr>
          <w:rFonts w:ascii="Arial" w:hAnsi="Arial" w:eastAsia="Times New Roman" w:cs="Arial"/>
        </w:rPr>
        <w:t xml:space="preserve">values of their SCPFs were no more than 1.5 m/z, and (3) their </w:t>
      </w:r>
      <w:r w:rsidRPr="1E3E1162" w:rsidR="003E4B33">
        <w:rPr>
          <w:rFonts w:ascii="Arial" w:hAnsi="Arial" w:eastAsia="Times New Roman" w:cs="Arial"/>
        </w:rPr>
        <w:t>proteoform</w:t>
      </w:r>
      <w:r w:rsidRPr="1E3E1162" w:rsidR="003E4B33">
        <w:rPr>
          <w:rFonts w:ascii="Arial" w:hAnsi="Arial" w:eastAsia="Times New Roman" w:cs="Arial"/>
        </w:rPr>
        <w:t xml:space="preserve"> identifications were from two different proteins. </w:t>
      </w:r>
      <w:r w:rsidRPr="1E3E1162" w:rsidR="003E4B33">
        <w:rPr>
          <w:rFonts w:ascii="Arial" w:hAnsi="Arial" w:eastAsia="Times New Roman" w:cs="Arial"/>
        </w:rPr>
        <w:t>A total of 725 matched spectrum pairs were found in the list of 498 spectra, and a pseudo-multiplexed MS/MS spectrum was generated for each matched spectrum pair by combining the fragment masses of two spectra with their original mass intensities.</w:t>
      </w:r>
      <w:r w:rsidRPr="1E3E1162" w:rsidR="003E4B33">
        <w:rPr>
          <w:rFonts w:ascii="Arial" w:hAnsi="Arial" w:eastAsia="Times New Roman" w:cs="Arial"/>
        </w:rPr>
        <w:t xml:space="preserve"> </w:t>
      </w:r>
      <w:ins w:author="Wang, Daniel" w:date="2024-12-18T22:22:59.976Z" w:id="1117630063">
        <w:r w:rsidRPr="1E3E1162" w:rsidR="13B4C4A4">
          <w:rPr>
            <w:rFonts w:ascii="Arial" w:hAnsi="Arial" w:eastAsia="Times New Roman" w:cs="Arial"/>
          </w:rPr>
          <w:t>The SCPF of the spectra with more matched</w:t>
        </w:r>
      </w:ins>
      <w:ins w:author="Wang, Daniel" w:date="2024-12-18T22:23:27.312Z" w:id="1201268027">
        <w:r w:rsidRPr="1E3E1162" w:rsidR="13B4C4A4">
          <w:rPr>
            <w:rFonts w:ascii="Arial" w:hAnsi="Arial" w:eastAsia="Times New Roman" w:cs="Arial"/>
          </w:rPr>
          <w:t xml:space="preserve"> fragment masses among the pair </w:t>
        </w:r>
      </w:ins>
      <w:ins w:author="Wang, Daniel" w:date="2024-12-18T22:29:08.657Z" w:id="1899432140">
        <w:r w:rsidRPr="1E3E1162" w:rsidR="586F080F">
          <w:rPr>
            <w:rFonts w:ascii="Arial" w:hAnsi="Arial" w:eastAsia="Times New Roman" w:cs="Arial"/>
          </w:rPr>
          <w:t>was</w:t>
        </w:r>
      </w:ins>
      <w:ins w:author="Wang, Daniel" w:date="2024-12-18T22:23:27.312Z" w:id="1599934142">
        <w:r w:rsidRPr="1E3E1162" w:rsidR="13B4C4A4">
          <w:rPr>
            <w:rFonts w:ascii="Arial" w:hAnsi="Arial" w:eastAsia="Times New Roman" w:cs="Arial"/>
          </w:rPr>
          <w:t xml:space="preserve"> chosen as </w:t>
        </w:r>
      </w:ins>
      <w:ins w:author="Wang, Daniel" w:date="2024-12-18T22:24:59.593Z" w:id="2072293843">
        <w:r w:rsidRPr="1E3E1162" w:rsidR="40E8D268">
          <w:rPr>
            <w:rFonts w:ascii="Arial" w:hAnsi="Arial" w:eastAsia="Times New Roman" w:cs="Arial"/>
            <w:i w:val="1"/>
            <w:iCs w:val="1"/>
            <w:color w:val="000000" w:themeColor="text1" w:themeTint="FF" w:themeShade="FF"/>
          </w:rPr>
          <w:t>F</w:t>
        </w:r>
        <w:r w:rsidRPr="1E3E1162" w:rsidR="40E8D268">
          <w:rPr>
            <w:rFonts w:ascii="Arial" w:hAnsi="Arial" w:eastAsia="Times New Roman" w:cs="Arial"/>
            <w:color w:val="000000" w:themeColor="text1" w:themeTint="FF" w:themeShade="FF"/>
            <w:vertAlign w:val="subscript"/>
          </w:rPr>
          <w:t>1</w:t>
        </w:r>
        <w:r w:rsidRPr="1E3E1162" w:rsidR="40E8D268">
          <w:rPr>
            <w:rFonts w:ascii="Arial" w:hAnsi="Arial" w:eastAsia="Times New Roman" w:cs="Arial"/>
          </w:rPr>
          <w:t>,</w:t>
        </w:r>
      </w:ins>
      <w:ins w:author="Wang, Daniel" w:date="2024-12-18T22:25:17.014Z" w:id="96335608">
        <w:r w:rsidRPr="1E3E1162" w:rsidR="40E8D268">
          <w:rPr>
            <w:rFonts w:ascii="Arial" w:hAnsi="Arial" w:eastAsia="Times New Roman" w:cs="Arial"/>
          </w:rPr>
          <w:t xml:space="preserve"> while the SCPF of the other spectra was chosen as </w:t>
        </w:r>
        <w:r w:rsidRPr="1E3E1162" w:rsidR="40E8D268">
          <w:rPr>
            <w:rFonts w:ascii="Arial" w:hAnsi="Arial" w:eastAsia="Times New Roman" w:cs="Arial"/>
            <w:i w:val="1"/>
            <w:iCs w:val="1"/>
            <w:color w:val="000000" w:themeColor="text1" w:themeTint="FF" w:themeShade="FF"/>
          </w:rPr>
          <w:t>F</w:t>
        </w:r>
      </w:ins>
      <w:ins w:author="Wang, Daniel" w:date="2024-12-18T22:25:26.914Z" w:id="2025855216">
        <w:r w:rsidRPr="1E3E1162" w:rsidR="40E8D268">
          <w:rPr>
            <w:rFonts w:ascii="Arial" w:hAnsi="Arial" w:eastAsia="Times New Roman" w:cs="Arial"/>
            <w:color w:val="000000" w:themeColor="text1" w:themeTint="FF" w:themeShade="FF"/>
            <w:vertAlign w:val="subscript"/>
          </w:rPr>
          <w:t>2</w:t>
        </w:r>
        <w:r w:rsidRPr="1E3E1162" w:rsidR="40E8D268">
          <w:rPr>
            <w:rFonts w:ascii="Arial" w:hAnsi="Arial" w:eastAsia="Times New Roman" w:cs="Arial"/>
          </w:rPr>
          <w:t xml:space="preserve"> </w:t>
        </w:r>
      </w:ins>
      <w:ins w:author="Wang, Daniel" w:date="2024-12-18T22:28:59.706Z" w:id="1950568409">
        <w:r w:rsidRPr="1E3E1162" w:rsidR="141B680D">
          <w:rPr>
            <w:rFonts w:ascii="Arial" w:hAnsi="Arial" w:eastAsia="Times New Roman" w:cs="Arial"/>
          </w:rPr>
          <w:t>(</w:t>
        </w:r>
      </w:ins>
      <w:ins w:author="Wang, Daniel" w:date="2024-12-18T22:29:03.009Z" w:id="1627264302">
        <w:r w:rsidRPr="1E3E1162" w:rsidR="141B680D">
          <w:rPr>
            <w:rFonts w:ascii="Arial" w:hAnsi="Arial" w:eastAsia="Times New Roman" w:cs="Arial"/>
          </w:rPr>
          <w:t xml:space="preserve">see Methods). </w:t>
        </w:r>
      </w:ins>
      <w:r w:rsidRPr="1E3E1162" w:rsidR="003E4B33">
        <w:rPr>
          <w:rFonts w:ascii="Arial" w:hAnsi="Arial" w:eastAsia="Times New Roman" w:cs="Arial"/>
        </w:rPr>
        <w:t xml:space="preserve">Because </w:t>
      </w:r>
      <w:r w:rsidRPr="1E3E1162" w:rsidR="003E4B33">
        <w:rPr>
          <w:rFonts w:ascii="Arial" w:hAnsi="Arial" w:eastAsia="Times New Roman" w:cs="Arial"/>
        </w:rPr>
        <w:t>TopPIC</w:t>
      </w:r>
      <w:r w:rsidRPr="1E3E1162" w:rsidR="003E4B33">
        <w:rPr>
          <w:rFonts w:ascii="Arial" w:hAnsi="Arial" w:eastAsia="Times New Roman" w:cs="Arial"/>
        </w:rPr>
        <w:t xml:space="preserve"> does not use mass intensities in database search-based </w:t>
      </w:r>
      <w:r w:rsidRPr="1E3E1162" w:rsidR="003E4B33">
        <w:rPr>
          <w:rFonts w:ascii="Arial" w:hAnsi="Arial" w:eastAsia="Times New Roman" w:cs="Arial"/>
        </w:rPr>
        <w:t>proteoform</w:t>
      </w:r>
      <w:r w:rsidRPr="1E3E1162" w:rsidR="003E4B33">
        <w:rPr>
          <w:rFonts w:ascii="Arial" w:hAnsi="Arial" w:eastAsia="Times New Roman" w:cs="Arial"/>
        </w:rPr>
        <w:t xml:space="preserve"> identification, the mass intensities do not affect the results of database search. </w:t>
      </w:r>
    </w:p>
    <w:p w:rsidR="00B61A72" w:rsidP="1E3E1162" w:rsidRDefault="003E4B33" w14:paraId="5E0ED1C5" w14:textId="70C11087">
      <w:pPr>
        <w:pStyle w:val="Normal"/>
        <w:spacing w:after="0" w:line="360" w:lineRule="auto"/>
        <w:ind w:firstLine="360"/>
        <w:jc w:val="both"/>
        <w:rPr>
          <w:ins w:author="Liu, Xiaowen (Kevin)" w:date="2024-12-16T11:32:00Z" w16du:dateUtc="2024-12-16T17:32:00Z" w:id="293647902"/>
          <w:rFonts w:ascii="Arial" w:hAnsi="Arial" w:eastAsia="Times New Roman" w:cs="Arial"/>
        </w:rPr>
      </w:pPr>
      <w:commentRangeStart w:id="338"/>
      <w:r w:rsidRPr="1E3E1162" w:rsidR="003E4B33">
        <w:rPr>
          <w:rFonts w:ascii="Arial" w:hAnsi="Arial" w:eastAsia="Times New Roman" w:cs="Arial"/>
        </w:rPr>
        <w:t xml:space="preserve">We searched the 725 pseudo multiplexed spectra against the same </w:t>
      </w:r>
      <w:r w:rsidRPr="1E3E1162" w:rsidR="003E4B33">
        <w:rPr>
          <w:rFonts w:ascii="Arial" w:hAnsi="Arial" w:eastAsia="Times New Roman" w:cs="Arial"/>
        </w:rPr>
        <w:t>UniProt</w:t>
      </w:r>
      <w:r w:rsidRPr="1E3E1162" w:rsidR="003E4B33">
        <w:rPr>
          <w:rFonts w:ascii="Arial" w:hAnsi="Arial" w:eastAsia="Times New Roman" w:cs="Arial"/>
        </w:rPr>
        <w:t xml:space="preserve"> </w:t>
      </w:r>
      <w:r w:rsidRPr="1E3E1162" w:rsidR="003E4B33">
        <w:rPr>
          <w:rFonts w:ascii="Arial" w:hAnsi="Arial" w:eastAsia="Times New Roman" w:cs="Arial"/>
          <w:i w:val="1"/>
          <w:iCs w:val="1"/>
        </w:rPr>
        <w:t xml:space="preserve">E. </w:t>
      </w:r>
      <w:r w:rsidRPr="1E3E1162" w:rsidR="003E4B33">
        <w:rPr>
          <w:rFonts w:ascii="Arial" w:hAnsi="Arial" w:eastAsia="Times New Roman" w:cs="Arial"/>
        </w:rPr>
        <w:t xml:space="preserve">coli proteome database (version September 7, 2023; 4530 entries) concatenated with a shuffled decoy database of the same size using </w:t>
      </w:r>
      <w:ins w:author="Wang, Daniel" w:date="2024-12-18T22:26:29.657Z" w:id="21482117">
        <w:r w:rsidRPr="1E3E1162" w:rsidR="4E3908AE">
          <w:rPr>
            <w:rFonts w:ascii="Arial" w:hAnsi="Arial" w:eastAsia="Times New Roman" w:cs="Arial"/>
          </w:rPr>
          <w:t>TopPIC</w:t>
        </w:r>
        <w:r w:rsidRPr="1E3E1162" w:rsidR="4E3908AE">
          <w:rPr>
            <w:rFonts w:ascii="Arial" w:hAnsi="Arial" w:eastAsia="Times New Roman" w:cs="Arial"/>
          </w:rPr>
          <w:t xml:space="preserve"> with </w:t>
        </w:r>
        <w:r w:rsidRPr="1E3E1162" w:rsidR="4E3908AE">
          <w:rPr>
            <w:rFonts w:ascii="Arial" w:hAnsi="Arial" w:eastAsia="Times New Roman" w:cs="Arial"/>
            <w:i w:val="1"/>
            <w:iCs w:val="1"/>
            <w:color w:val="000000" w:themeColor="text1" w:themeTint="FF" w:themeShade="FF"/>
          </w:rPr>
          <w:t>F</w:t>
        </w:r>
        <w:r w:rsidRPr="1E3E1162" w:rsidR="4E3908AE">
          <w:rPr>
            <w:rFonts w:ascii="Arial" w:hAnsi="Arial" w:eastAsia="Times New Roman" w:cs="Arial"/>
            <w:color w:val="000000" w:themeColor="text1" w:themeTint="FF" w:themeShade="FF"/>
            <w:vertAlign w:val="subscript"/>
          </w:rPr>
          <w:t>1</w:t>
        </w:r>
        <w:r w:rsidRPr="1E3E1162" w:rsidR="4E3908AE">
          <w:rPr>
            <w:rFonts w:ascii="Arial" w:hAnsi="Arial" w:eastAsia="Times New Roman" w:cs="Arial"/>
          </w:rPr>
          <w:t xml:space="preserve">, </w:t>
        </w:r>
        <w:r w:rsidRPr="1E3E1162" w:rsidR="4E3908AE">
          <w:rPr>
            <w:rFonts w:ascii="Arial" w:hAnsi="Arial" w:eastAsia="Times New Roman" w:cs="Arial"/>
          </w:rPr>
          <w:t>TopPIC</w:t>
        </w:r>
        <w:r w:rsidRPr="1E3E1162" w:rsidR="4E3908AE">
          <w:rPr>
            <w:rFonts w:ascii="Arial" w:hAnsi="Arial" w:eastAsia="Times New Roman" w:cs="Arial"/>
          </w:rPr>
          <w:t xml:space="preserve"> with </w:t>
        </w:r>
        <w:r w:rsidRPr="1E3E1162" w:rsidR="4E3908AE">
          <w:rPr>
            <w:rFonts w:ascii="Arial" w:hAnsi="Arial" w:eastAsia="Times New Roman" w:cs="Arial"/>
            <w:i w:val="1"/>
            <w:iCs w:val="1"/>
            <w:color w:val="000000" w:themeColor="text1" w:themeTint="FF" w:themeShade="FF"/>
          </w:rPr>
          <w:t>F</w:t>
        </w:r>
      </w:ins>
      <w:ins w:author="Wang, Daniel" w:date="2024-12-18T22:26:39.064Z" w:id="1380008716">
        <w:r w:rsidRPr="1E3E1162" w:rsidR="4E3908AE">
          <w:rPr>
            <w:rFonts w:ascii="Arial" w:hAnsi="Arial" w:eastAsia="Times New Roman" w:cs="Arial"/>
            <w:color w:val="000000" w:themeColor="text1" w:themeTint="FF" w:themeShade="FF"/>
            <w:vertAlign w:val="subscript"/>
          </w:rPr>
          <w:t>2</w:t>
        </w:r>
        <w:r w:rsidRPr="1E3E1162" w:rsidR="4E3908AE">
          <w:rPr>
            <w:rFonts w:ascii="Arial" w:hAnsi="Arial" w:eastAsia="Times New Roman" w:cs="Arial"/>
          </w:rPr>
          <w:t xml:space="preserve">, and finally </w:t>
        </w:r>
      </w:ins>
      <w:r w:rsidRPr="1E3E1162" w:rsidR="003E4B33">
        <w:rPr>
          <w:rFonts w:ascii="Arial" w:hAnsi="Arial" w:eastAsia="Times New Roman" w:cs="Arial"/>
        </w:rPr>
        <w:t>TopMPI</w:t>
      </w:r>
      <w:ins w:author="Wang, Daniel" w:date="2024-12-18T22:26:51.152Z" w:id="1489089431">
        <w:r w:rsidRPr="1E3E1162" w:rsidR="07EE719F">
          <w:rPr>
            <w:rFonts w:ascii="Arial" w:hAnsi="Arial" w:eastAsia="Times New Roman" w:cs="Arial"/>
          </w:rPr>
          <w:t xml:space="preserve"> using the same parameters</w:t>
        </w:r>
      </w:ins>
      <w:ins w:author="Wang, Daniel" w:date="2024-12-18T22:27:04.769Z" w:id="1528774465">
        <w:r w:rsidRPr="1E3E1162" w:rsidR="07EE719F">
          <w:rPr>
            <w:rFonts w:ascii="Arial" w:hAnsi="Arial" w:eastAsia="Times New Roman" w:cs="Arial"/>
          </w:rPr>
          <w:t xml:space="preserve">, which </w:t>
        </w:r>
        <w:r w:rsidRPr="1E3E1162" w:rsidR="07EE719F">
          <w:rPr>
            <w:rFonts w:ascii="Arial" w:hAnsi="Arial" w:eastAsia="Times New Roman" w:cs="Arial"/>
          </w:rPr>
          <w:t xml:space="preserve">are </w:t>
        </w:r>
      </w:ins>
      <w:del w:author="Wang, Daniel" w:date="2024-12-18T22:27:46.091Z" w:id="1631468668">
        <w:r w:rsidRPr="1E3E1162" w:rsidDel="003E4B33">
          <w:rPr>
            <w:rFonts w:ascii="Arial" w:hAnsi="Arial" w:eastAsia="Times New Roman" w:cs="Arial"/>
          </w:rPr>
          <w:delText>.</w:delText>
        </w:r>
        <w:r w:rsidRPr="1E3E1162" w:rsidDel="003E4B33">
          <w:rPr>
            <w:rFonts w:ascii="Arial" w:hAnsi="Arial" w:eastAsia="Times New Roman" w:cs="Arial"/>
          </w:rPr>
          <w:delText xml:space="preserve"> The parameter settings of </w:delText>
        </w:r>
        <w:r w:rsidRPr="1E3E1162" w:rsidDel="003E4B33">
          <w:rPr>
            <w:rFonts w:ascii="Arial" w:hAnsi="Arial" w:eastAsia="Times New Roman" w:cs="Arial"/>
          </w:rPr>
          <w:delText>TopMPI</w:delText>
        </w:r>
        <w:r w:rsidRPr="1E3E1162" w:rsidDel="003E4B33">
          <w:rPr>
            <w:rFonts w:ascii="Arial" w:hAnsi="Arial" w:eastAsia="Times New Roman" w:cs="Arial"/>
          </w:rPr>
          <w:delText xml:space="preserve"> are </w:delText>
        </w:r>
      </w:del>
      <w:r w:rsidRPr="1E3E1162" w:rsidR="003E4B33">
        <w:rPr>
          <w:rFonts w:ascii="Arial" w:hAnsi="Arial" w:eastAsia="Times New Roman" w:cs="Arial"/>
        </w:rPr>
        <w:t xml:space="preserve">given in Supplemental Table S4. </w:t>
      </w:r>
    </w:p>
    <w:p w:rsidRPr="00B61A72" w:rsidR="00225C45" w:rsidP="1E3E1162" w:rsidRDefault="001631B7" w14:paraId="2D8CDD43" w14:textId="00ABE8CE">
      <w:pPr>
        <w:spacing w:after="0" w:line="360" w:lineRule="auto"/>
        <w:ind w:firstLine="360"/>
        <w:jc w:val="both"/>
        <w:rPr>
          <w:ins w:author="Liu, Xiaowen (Kevin)" w:date="2024-12-16T11:29:00Z" w16du:dateUtc="2024-12-16T17:29:00Z" w:id="844340503"/>
          <w:del w:author="Wang, Daniel" w:date="2024-12-18T22:29:19.834Z" w16du:dateUtc="2024-12-18T22:29:19.834Z" w:id="1355953802"/>
          <w:rFonts w:ascii="Arial" w:hAnsi="Arial" w:eastAsia="Times New Roman" w:cs="Arial"/>
          <w:color w:val="auto"/>
          <w:rPrChange w:author="" w16du:dateUtc="2024-12-16T17:33:00Z" w:id="228388875">
            <w:rPr>
              <w:ins w:author="Liu, Xiaowen (Kevin)" w:date="2024-12-16T11:29:00Z" w16du:dateUtc="2024-12-16T17:29:00Z" w:id="1209755776"/>
              <w:del w:author="Wang, Daniel" w:date="2024-12-18T22:29:19.834Z" w16du:dateUtc="2024-12-18T22:29:19.834Z" w:id="369203568"/>
              <w:rFonts w:ascii="Arial" w:hAnsi="Arial" w:eastAsia="Times New Roman" w:cs="Arial"/>
            </w:rPr>
          </w:rPrChange>
        </w:rPr>
      </w:pPr>
      <w:ins w:author="Liu, Xiaowen (Kevin)" w:date="2024-12-16T11:28:00Z" w:id="1651177956">
        <w:del w:author="Wang, Daniel" w:date="2024-12-18T22:29:19.836Z" w:id="239038150">
          <w:r w:rsidRPr="1E3E1162" w:rsidDel="001631B7">
            <w:rPr>
              <w:rFonts w:ascii="Arial" w:hAnsi="Arial" w:eastAsia="Times New Roman" w:cs="Arial"/>
              <w:color w:val="auto"/>
            </w:rPr>
            <w:delText xml:space="preserve">Compare </w:delText>
          </w:r>
        </w:del>
      </w:ins>
      <w:ins w:author="Liu, Xiaowen (Kevin)" w:date="2024-12-16T11:30:00Z" w:id="452976550">
        <w:del w:author="Wang, Daniel" w:date="2024-12-18T22:29:19.836Z" w:id="2064525236">
          <w:r w:rsidRPr="1E3E1162" w:rsidDel="00B975F4">
            <w:rPr>
              <w:rFonts w:ascii="Arial" w:hAnsi="Arial" w:eastAsia="Times New Roman" w:cs="Arial"/>
              <w:color w:val="auto"/>
            </w:rPr>
            <w:delText>a</w:delText>
          </w:r>
        </w:del>
      </w:ins>
      <w:ins w:author="Liu, Xiaowen (Kevin)" w:date="2024-12-16T11:28:00Z" w:id="546334519">
        <w:del w:author="Wang, Daniel" w:date="2024-12-18T22:29:19.836Z" w:id="946086434">
          <w:r w:rsidRPr="1E3E1162" w:rsidDel="001631B7">
            <w:rPr>
              <w:rFonts w:ascii="Arial" w:hAnsi="Arial" w:eastAsia="Times New Roman" w:cs="Arial"/>
              <w:color w:val="auto"/>
              <w:rPrChange w:author="Liu, Xiaowen (Kevin)" w:date="2024-12-16T11:33:00Z" w:id="1289625669">
                <w:rPr>
                  <w:rFonts w:ascii="Arial" w:hAnsi="Arial" w:eastAsia="Times New Roman" w:cs="Arial"/>
                </w:rPr>
              </w:rPrChange>
            </w:rPr>
            <w:delText xml:space="preserve">) </w:delText>
          </w:r>
          <w:r w:rsidRPr="1E3E1162" w:rsidDel="001631B7">
            <w:rPr>
              <w:rFonts w:ascii="Arial" w:hAnsi="Arial" w:eastAsia="Times New Roman" w:cs="Arial"/>
              <w:color w:val="auto"/>
              <w:rPrChange w:author="Wang, Daniel" w:date="2024-12-16T19:56:03.124Z" w:id="2094128094">
                <w:rPr>
                  <w:rFonts w:ascii="Arial" w:hAnsi="Arial" w:eastAsia="Times New Roman" w:cs="Arial"/>
                </w:rPr>
              </w:rPrChange>
            </w:rPr>
            <w:delText>TopPIC</w:delText>
          </w:r>
          <w:r w:rsidRPr="1E3E1162" w:rsidDel="001631B7">
            <w:rPr>
              <w:rFonts w:ascii="Arial" w:hAnsi="Arial" w:eastAsia="Times New Roman" w:cs="Arial"/>
              <w:color w:val="auto"/>
            </w:rPr>
            <w:delText xml:space="preserve"> 1% spectrum-level FDR using first precursor for each spectrum, </w:delText>
          </w:r>
        </w:del>
      </w:ins>
      <w:ins w:author="Liu, Xiaowen (Kevin)" w:date="2024-12-16T11:30:00Z" w:id="117063452">
        <w:del w:author="Wang, Daniel" w:date="2024-12-18T22:29:19.836Z" w:id="1920416883">
          <w:r w:rsidRPr="1E3E1162" w:rsidDel="00B975F4">
            <w:rPr>
              <w:rFonts w:ascii="Arial" w:hAnsi="Arial" w:eastAsia="Times New Roman" w:cs="Arial"/>
              <w:color w:val="auto"/>
              <w:rPrChange w:author="Liu, Xiaowen (Kevin)" w:date="2024-12-16T11:33:00Z" w:id="186539775">
                <w:rPr>
                  <w:rFonts w:ascii="Arial" w:hAnsi="Arial" w:eastAsia="Times New Roman" w:cs="Arial"/>
                </w:rPr>
              </w:rPrChange>
            </w:rPr>
            <w:delText>b</w:delText>
          </w:r>
        </w:del>
      </w:ins>
      <w:ins w:author="Liu, Xiaowen (Kevin)" w:date="2024-12-16T11:28:00Z" w:id="1783932421">
        <w:del w:author="Wang, Daniel" w:date="2024-12-18T22:29:19.836Z" w:id="305784963">
          <w:r w:rsidRPr="1E3E1162" w:rsidDel="001631B7">
            <w:rPr>
              <w:rFonts w:ascii="Arial" w:hAnsi="Arial" w:eastAsia="Times New Roman" w:cs="Arial"/>
              <w:color w:val="auto"/>
              <w:rPrChange w:author="Liu, Xiaowen (Kevin)" w:date="2024-12-16T11:33:00Z" w:id="1981080776">
                <w:rPr>
                  <w:rFonts w:ascii="Arial" w:hAnsi="Arial" w:eastAsia="Times New Roman" w:cs="Arial"/>
                </w:rPr>
              </w:rPrChange>
            </w:rPr>
            <w:delText xml:space="preserve">) </w:delText>
          </w:r>
          <w:r w:rsidRPr="1E3E1162" w:rsidDel="001631B7">
            <w:rPr>
              <w:rFonts w:ascii="Arial" w:hAnsi="Arial" w:eastAsia="Times New Roman" w:cs="Arial"/>
              <w:color w:val="auto"/>
              <w:rPrChange w:author="Liu, Xiaowen (Kevin)" w:date="2024-12-16T11:33:00Z" w:id="80617084">
                <w:rPr>
                  <w:rFonts w:ascii="Arial" w:hAnsi="Arial" w:eastAsia="Times New Roman" w:cs="Arial"/>
                </w:rPr>
              </w:rPrChange>
            </w:rPr>
            <w:delText>TopPIC</w:delText>
          </w:r>
          <w:r w:rsidRPr="1E3E1162" w:rsidDel="001631B7">
            <w:rPr>
              <w:rFonts w:ascii="Arial" w:hAnsi="Arial" w:eastAsia="Times New Roman" w:cs="Arial"/>
              <w:color w:val="auto"/>
              <w:rPrChange w:author="Liu, Xiaowen (Kevin)" w:date="2024-12-16T11:33:00Z" w:id="749042580">
                <w:rPr>
                  <w:rFonts w:ascii="Arial" w:hAnsi="Arial" w:eastAsia="Times New Roman" w:cs="Arial"/>
                </w:rPr>
              </w:rPrChange>
            </w:rPr>
            <w:delText xml:space="preserve"> 1% spectrum-level FDR using </w:delText>
          </w:r>
          <w:r w:rsidRPr="1E3E1162" w:rsidDel="001631B7">
            <w:rPr>
              <w:rFonts w:ascii="Arial" w:hAnsi="Arial" w:eastAsia="Times New Roman" w:cs="Arial"/>
              <w:color w:val="auto"/>
              <w:rPrChange w:author="Liu, Xiaowen (Kevin)" w:date="2024-12-16T11:33:00Z" w:id="955882299">
                <w:rPr>
                  <w:rFonts w:ascii="Arial" w:hAnsi="Arial" w:eastAsia="Times New Roman" w:cs="Arial"/>
                </w:rPr>
              </w:rPrChange>
            </w:rPr>
            <w:delText xml:space="preserve">second </w:delText>
          </w:r>
          <w:r w:rsidRPr="1E3E1162" w:rsidDel="001631B7">
            <w:rPr>
              <w:rFonts w:ascii="Arial" w:hAnsi="Arial" w:eastAsia="Times New Roman" w:cs="Arial"/>
              <w:color w:val="auto"/>
              <w:rPrChange w:author="Liu, Xiaowen (Kevin)" w:date="2024-12-16T11:33:00Z" w:id="1061016202">
                <w:rPr>
                  <w:rFonts w:ascii="Arial" w:hAnsi="Arial" w:eastAsia="Times New Roman" w:cs="Arial"/>
                </w:rPr>
              </w:rPrChange>
            </w:rPr>
            <w:delText>precursor for each spectrum</w:delText>
          </w:r>
          <w:r w:rsidRPr="1E3E1162" w:rsidDel="001631B7">
            <w:rPr>
              <w:rFonts w:ascii="Arial" w:hAnsi="Arial" w:eastAsia="Times New Roman" w:cs="Arial"/>
              <w:color w:val="auto"/>
              <w:rPrChange w:author="Liu, Xiaowen (Kevin)" w:date="2024-12-16T11:33:00Z" w:id="878687849">
                <w:rPr>
                  <w:rFonts w:ascii="Arial" w:hAnsi="Arial" w:eastAsia="Times New Roman" w:cs="Arial"/>
                </w:rPr>
              </w:rPrChange>
            </w:rPr>
            <w:delText xml:space="preserve">, </w:delText>
          </w:r>
        </w:del>
      </w:ins>
      <w:ins w:author="Liu, Xiaowen (Kevin)" w:date="2024-12-16T11:30:00Z" w:id="443229281">
        <w:del w:author="Wang, Daniel" w:date="2024-12-18T22:29:19.836Z" w:id="1883027857">
          <w:r w:rsidRPr="1E3E1162" w:rsidDel="00B975F4">
            <w:rPr>
              <w:rFonts w:ascii="Arial" w:hAnsi="Arial" w:eastAsia="Times New Roman" w:cs="Arial"/>
              <w:color w:val="auto"/>
              <w:rPrChange w:author="Liu, Xiaowen (Kevin)" w:date="2024-12-16T11:33:00Z" w:id="438937025">
                <w:rPr>
                  <w:rFonts w:ascii="Arial" w:hAnsi="Arial" w:eastAsia="Times New Roman" w:cs="Arial"/>
                </w:rPr>
              </w:rPrChange>
            </w:rPr>
            <w:delText>c</w:delText>
          </w:r>
        </w:del>
      </w:ins>
      <w:ins w:author="Liu, Xiaowen (Kevin)" w:date="2024-12-16T11:28:00Z" w:id="1033469914">
        <w:del w:author="Wang, Daniel" w:date="2024-12-18T22:29:19.836Z" w:id="1857939569">
          <w:r w:rsidRPr="1E3E1162" w:rsidDel="001631B7">
            <w:rPr>
              <w:rFonts w:ascii="Arial" w:hAnsi="Arial" w:eastAsia="Times New Roman" w:cs="Arial"/>
              <w:color w:val="auto"/>
              <w:rPrChange w:author="Liu, Xiaowen (Kevin)" w:date="2024-12-16T11:33:00Z" w:id="880650035">
                <w:rPr>
                  <w:rFonts w:ascii="Arial" w:hAnsi="Arial" w:eastAsia="Times New Roman" w:cs="Arial"/>
                </w:rPr>
              </w:rPrChange>
            </w:rPr>
            <w:delText xml:space="preserve">) </w:delText>
          </w:r>
          <w:r w:rsidRPr="1E3E1162" w:rsidDel="001631B7">
            <w:rPr>
              <w:rFonts w:ascii="Arial" w:hAnsi="Arial" w:eastAsia="Times New Roman" w:cs="Arial"/>
              <w:color w:val="auto"/>
              <w:rPrChange w:author="Liu, Xiaowen (Kevin)" w:date="2024-12-16T11:33:00Z" w:id="1086863227">
                <w:rPr>
                  <w:rFonts w:ascii="Arial" w:hAnsi="Arial" w:eastAsia="Times New Roman" w:cs="Arial"/>
                </w:rPr>
              </w:rPrChange>
            </w:rPr>
            <w:delText>TopMPI</w:delText>
          </w:r>
          <w:r w:rsidRPr="1E3E1162" w:rsidDel="001631B7">
            <w:rPr>
              <w:rFonts w:ascii="Arial" w:hAnsi="Arial" w:eastAsia="Times New Roman" w:cs="Arial"/>
              <w:color w:val="auto"/>
              <w:rPrChange w:author="Liu, Xiaowen (Kevin)" w:date="2024-12-16T11:33:00Z" w:id="1007196876">
                <w:rPr>
                  <w:rFonts w:ascii="Arial" w:hAnsi="Arial" w:eastAsia="Times New Roman" w:cs="Arial"/>
                </w:rPr>
              </w:rPrChange>
            </w:rPr>
            <w:delText xml:space="preserve"> 1% spectrum-level FDR with precursor ass</w:delText>
          </w:r>
        </w:del>
      </w:ins>
      <w:ins w:author="Liu, Xiaowen (Kevin)" w:date="2024-12-16T11:29:00Z" w:id="1485953203">
        <w:del w:author="Wang, Daniel" w:date="2024-12-18T22:29:19.836Z" w:id="1008435419">
          <w:r w:rsidRPr="1E3E1162" w:rsidDel="001631B7">
            <w:rPr>
              <w:rFonts w:ascii="Arial" w:hAnsi="Arial" w:eastAsia="Times New Roman" w:cs="Arial"/>
              <w:color w:val="auto"/>
              <w:rPrChange w:author="Liu, Xiaowen (Kevin)" w:date="2024-12-16T11:33:00Z" w:id="100590044">
                <w:rPr>
                  <w:rFonts w:ascii="Arial" w:hAnsi="Arial" w:eastAsia="Times New Roman" w:cs="Arial"/>
                </w:rPr>
              </w:rPrChange>
            </w:rPr>
            <w:delText>ignment</w:delText>
          </w:r>
          <w:r w:rsidRPr="1E3E1162" w:rsidDel="002D5549">
            <w:rPr>
              <w:rFonts w:ascii="Arial" w:hAnsi="Arial" w:eastAsia="Times New Roman" w:cs="Arial"/>
              <w:color w:val="auto"/>
              <w:rPrChange w:author="Liu, Xiaowen (Kevin)" w:date="2024-12-16T11:33:00Z" w:id="63553992">
                <w:rPr>
                  <w:rFonts w:ascii="Arial" w:hAnsi="Arial" w:eastAsia="Times New Roman" w:cs="Arial"/>
                </w:rPr>
              </w:rPrChange>
            </w:rPr>
            <w:delText xml:space="preserve">. </w:delText>
          </w:r>
        </w:del>
      </w:ins>
    </w:p>
    <w:p w:rsidR="002D5549" w:rsidP="1E3E1162" w:rsidRDefault="002D5549" w14:paraId="43074B58" w14:textId="255BBDCD">
      <w:pPr>
        <w:spacing w:after="0" w:line="360" w:lineRule="auto"/>
        <w:ind w:firstLine="360"/>
        <w:jc w:val="both"/>
        <w:rPr>
          <w:ins w:author="Liu, Xiaowen (Kevin)" w:date="2024-12-16T11:29:00Z" w16du:dateUtc="2024-12-16T17:29:00Z" w:id="1497812907"/>
          <w:del w:author="Wang, Daniel" w:date="2024-12-18T22:28:00.732Z" w16du:dateUtc="2024-12-18T22:28:00.732Z" w:id="1418335299"/>
          <w:rFonts w:ascii="Arial" w:hAnsi="Arial" w:eastAsia="Times New Roman" w:cs="Arial"/>
          <w:color w:val="auto"/>
        </w:rPr>
      </w:pPr>
      <w:ins w:author="Liu, Xiaowen (Kevin)" w:date="2024-12-16T11:29:00Z" w:id="618399206">
        <w:del w:author="Wang, Daniel" w:date="2024-12-18T22:29:19.834Z" w:id="2135884594">
          <w:r w:rsidRPr="1E3E1162" w:rsidDel="002D5549">
            <w:rPr>
              <w:rFonts w:ascii="Arial" w:hAnsi="Arial" w:eastAsia="Times New Roman" w:cs="Arial"/>
              <w:color w:val="auto"/>
              <w:rPrChange w:author="Wang, Daniel" w:date="2024-12-16T19:55:57.891Z" w:id="849149869">
                <w:rPr>
                  <w:rFonts w:ascii="Arial" w:hAnsi="Arial" w:eastAsia="Times New Roman" w:cs="Arial"/>
                </w:rPr>
              </w:rPrChange>
            </w:rPr>
            <w:delText xml:space="preserve">Metrics: 1) number of </w:delText>
          </w:r>
          <w:r w:rsidRPr="1E3E1162" w:rsidDel="002D5549">
            <w:rPr>
              <w:rFonts w:ascii="Arial" w:hAnsi="Arial" w:eastAsia="Times New Roman" w:cs="Arial"/>
              <w:color w:val="auto"/>
              <w:rPrChange w:author="Wang, Daniel" w:date="2024-12-16T19:55:57.891Z" w:id="260711350">
                <w:rPr>
                  <w:rFonts w:ascii="Arial" w:hAnsi="Arial" w:eastAsia="Times New Roman" w:cs="Arial"/>
                </w:rPr>
              </w:rPrChange>
            </w:rPr>
            <w:delText>PrSMs</w:delText>
          </w:r>
        </w:del>
      </w:ins>
      <w:ins w:author="Liu, Xiaowen (Kevin)" w:date="2024-12-16T11:30:00Z" w:id="359652055">
        <w:del w:author="Wang, Daniel" w:date="2024-12-18T22:29:19.834Z" w:id="23211662">
          <w:r w:rsidRPr="1E3E1162" w:rsidDel="00B975F4">
            <w:rPr>
              <w:rFonts w:ascii="Arial" w:hAnsi="Arial" w:eastAsia="Times New Roman" w:cs="Arial"/>
              <w:color w:val="auto"/>
              <w:rPrChange w:author="Liu, Xiaowen (Kevin)" w:date="2024-12-16T11:33:00Z" w:id="1366762075">
                <w:rPr>
                  <w:rFonts w:ascii="Arial" w:hAnsi="Arial" w:eastAsia="Times New Roman" w:cs="Arial"/>
                </w:rPr>
              </w:rPrChange>
            </w:rPr>
            <w:delText xml:space="preserve">: </w:delText>
          </w:r>
          <w:r w:rsidRPr="1E3E1162" w:rsidDel="00B975F4">
            <w:rPr>
              <w:rFonts w:ascii="Arial" w:hAnsi="Arial" w:eastAsia="Times New Roman" w:cs="Arial"/>
              <w:color w:val="auto"/>
              <w:rPrChange w:author="Wang, Daniel" w:date="2024-12-16T19:56:03.128Z" w:id="511791891">
                <w:rPr>
                  <w:rFonts w:ascii="Arial" w:hAnsi="Arial" w:eastAsia="Times New Roman" w:cs="Arial"/>
                </w:rPr>
              </w:rPrChange>
            </w:rPr>
            <w:delText>TopPIC</w:delText>
          </w:r>
          <w:r w:rsidRPr="1E3E1162" w:rsidDel="00B975F4">
            <w:rPr>
              <w:rFonts w:ascii="Arial" w:hAnsi="Arial" w:eastAsia="Times New Roman" w:cs="Arial"/>
              <w:color w:val="auto"/>
              <w:rPrChange w:author="Liu, Xiaowen (Kevin)" w:date="2024-12-16T11:33:00Z" w:id="1716164280">
                <w:rPr>
                  <w:rFonts w:ascii="Arial" w:hAnsi="Arial" w:eastAsia="Times New Roman" w:cs="Arial"/>
                </w:rPr>
              </w:rPrChange>
            </w:rPr>
            <w:delText xml:space="preserve"> (a), </w:delText>
          </w:r>
          <w:r w:rsidRPr="1E3E1162" w:rsidDel="00B975F4">
            <w:rPr>
              <w:rFonts w:ascii="Arial" w:hAnsi="Arial" w:eastAsia="Times New Roman" w:cs="Arial"/>
              <w:color w:val="auto"/>
              <w:rPrChange w:author="Wang, Daniel" w:date="2024-12-16T19:56:03.129Z" w:id="1645767200">
                <w:rPr>
                  <w:rFonts w:ascii="Arial" w:hAnsi="Arial" w:eastAsia="Times New Roman" w:cs="Arial"/>
                </w:rPr>
              </w:rPrChange>
            </w:rPr>
            <w:delText>TopPIC</w:delText>
          </w:r>
          <w:r w:rsidRPr="1E3E1162" w:rsidDel="00B975F4">
            <w:rPr>
              <w:rFonts w:ascii="Arial" w:hAnsi="Arial" w:eastAsia="Times New Roman" w:cs="Arial"/>
              <w:color w:val="auto"/>
            </w:rPr>
            <w:delText xml:space="preserve"> (b), </w:delText>
          </w:r>
          <w:r w:rsidRPr="1E3E1162" w:rsidDel="00B975F4">
            <w:rPr>
              <w:rFonts w:ascii="Arial" w:hAnsi="Arial" w:eastAsia="Times New Roman" w:cs="Arial"/>
              <w:color w:val="auto"/>
            </w:rPr>
            <w:delText>TopMPI</w:delText>
          </w:r>
          <w:r w:rsidRPr="1E3E1162" w:rsidDel="00B975F4">
            <w:rPr>
              <w:rFonts w:ascii="Arial" w:hAnsi="Arial" w:eastAsia="Times New Roman" w:cs="Arial"/>
              <w:color w:val="auto"/>
            </w:rPr>
            <w:delText xml:space="preserve"> (c): pairs, first precursor, s</w:delText>
          </w:r>
        </w:del>
      </w:ins>
      <w:ins w:author="Liu, Xiaowen (Kevin)" w:date="2024-12-16T11:31:00Z" w:id="1078699583">
        <w:del w:author="Wang, Daniel" w:date="2024-12-18T22:29:19.834Z" w:id="1943814974">
          <w:r w:rsidRPr="1E3E1162" w:rsidDel="00B975F4">
            <w:rPr>
              <w:rFonts w:ascii="Arial" w:hAnsi="Arial" w:eastAsia="Times New Roman" w:cs="Arial"/>
              <w:color w:val="auto"/>
            </w:rPr>
            <w:delText>econd precursor, no identification</w:delText>
          </w:r>
        </w:del>
      </w:ins>
      <w:ins w:author="Liu, Xiaowen (Kevin)" w:date="2024-12-16T11:29:00Z" w:id="186808954">
        <w:del w:author="Wang, Daniel" w:date="2024-12-18T22:29:19.834Z" w:id="609344268">
          <w:r w:rsidRPr="1E3E1162" w:rsidDel="002D5549">
            <w:rPr>
              <w:rFonts w:ascii="Arial" w:hAnsi="Arial" w:eastAsia="Times New Roman" w:cs="Arial"/>
              <w:color w:val="auto"/>
            </w:rPr>
            <w:delText xml:space="preserve">, 2) </w:delText>
          </w:r>
        </w:del>
      </w:ins>
      <w:ins w:author="Liu, Xiaowen (Kevin)" w:date="2024-12-16T11:31:00Z" w:id="1407013094">
        <w:del w:author="Wang, Daniel" w:date="2024-12-18T22:29:19.834Z" w:id="35747298">
          <w:r w:rsidRPr="1E3E1162" w:rsidDel="009F2B8C">
            <w:rPr>
              <w:rFonts w:ascii="Arial" w:hAnsi="Arial" w:eastAsia="Times New Roman" w:cs="Arial"/>
              <w:color w:val="auto"/>
            </w:rPr>
            <w:delText>Error</w:delText>
          </w:r>
        </w:del>
      </w:ins>
      <w:ins w:author="Liu, Xiaowen (Kevin)" w:date="2024-12-16T11:32:00Z" w:id="1466720530">
        <w:del w:author="Wang, Daniel" w:date="2024-12-18T22:29:19.834Z" w:id="360177120">
          <w:r w:rsidRPr="1E3E1162" w:rsidDel="00B61A72">
            <w:rPr>
              <w:rFonts w:ascii="Arial" w:hAnsi="Arial" w:eastAsia="Times New Roman" w:cs="Arial"/>
              <w:color w:val="auto"/>
            </w:rPr>
            <w:delText xml:space="preserve"> I</w:delText>
          </w:r>
        </w:del>
      </w:ins>
      <w:ins w:author="Liu, Xiaowen (Kevin)" w:date="2024-12-16T11:31:00Z" w:id="634135645">
        <w:del w:author="Wang, Daniel" w:date="2024-12-18T22:29:19.834Z" w:id="1390606895">
          <w:r w:rsidRPr="1E3E1162" w:rsidDel="009F2B8C">
            <w:rPr>
              <w:rFonts w:ascii="Arial" w:hAnsi="Arial" w:eastAsia="Times New Roman" w:cs="Arial"/>
              <w:color w:val="auto"/>
              <w:rPrChange w:author="Liu, Xiaowen (Kevin)" w:date="2024-12-16T11:33:00Z" w:id="1903960469">
                <w:rPr>
                  <w:rFonts w:ascii="Arial" w:hAnsi="Arial" w:eastAsia="Times New Roman" w:cs="Arial"/>
                </w:rPr>
              </w:rPrChange>
            </w:rPr>
            <w:delText xml:space="preserve">: number of </w:delText>
          </w:r>
          <w:r w:rsidRPr="1E3E1162" w:rsidDel="009F2B8C">
            <w:rPr>
              <w:rFonts w:ascii="Arial" w:hAnsi="Arial" w:eastAsia="Times New Roman" w:cs="Arial"/>
              <w:color w:val="auto"/>
              <w:rPrChange w:author="Wang, Daniel" w:date="2024-12-16T19:56:03.132Z" w:id="1333435140">
                <w:rPr>
                  <w:rFonts w:ascii="Arial" w:hAnsi="Arial" w:eastAsia="Times New Roman" w:cs="Arial"/>
                </w:rPr>
              </w:rPrChange>
            </w:rPr>
            <w:delText>PrSMs</w:delText>
          </w:r>
          <w:r w:rsidRPr="1E3E1162" w:rsidDel="009F2B8C">
            <w:rPr>
              <w:rFonts w:ascii="Arial" w:hAnsi="Arial" w:eastAsia="Times New Roman" w:cs="Arial"/>
              <w:color w:val="auto"/>
            </w:rPr>
            <w:delText xml:space="preserve"> matched to proteins</w:delText>
          </w:r>
        </w:del>
      </w:ins>
      <w:ins w:author="Liu, Xiaowen (Kevin)" w:date="2024-12-16T11:32:00Z" w:id="1225209853">
        <w:del w:author="Wang, Daniel" w:date="2024-12-18T22:29:19.834Z" w:id="1027590029">
          <w:r w:rsidRPr="1E3E1162" w:rsidDel="009F2B8C">
            <w:rPr>
              <w:rFonts w:ascii="Arial" w:hAnsi="Arial" w:eastAsia="Times New Roman" w:cs="Arial"/>
              <w:color w:val="auto"/>
            </w:rPr>
            <w:delText xml:space="preserve"> not in the pair. </w:delText>
          </w:r>
          <w:r w:rsidRPr="1E3E1162" w:rsidDel="00B61A72">
            <w:rPr>
              <w:rFonts w:ascii="Arial" w:hAnsi="Arial" w:eastAsia="Times New Roman" w:cs="Arial"/>
              <w:color w:val="auto"/>
              <w:rPrChange w:author="Liu, Xiaowen (Kevin)" w:date="2024-12-16T11:33:00Z" w:id="1342016235">
                <w:rPr>
                  <w:rFonts w:ascii="Arial" w:hAnsi="Arial" w:eastAsia="Times New Roman" w:cs="Arial"/>
                </w:rPr>
              </w:rPrChange>
            </w:rPr>
            <w:delText xml:space="preserve">3) Error II, number of </w:delText>
          </w:r>
          <w:r w:rsidRPr="1E3E1162" w:rsidDel="00B61A72">
            <w:rPr>
              <w:rFonts w:ascii="Arial" w:hAnsi="Arial" w:eastAsia="Times New Roman" w:cs="Arial"/>
              <w:color w:val="auto"/>
              <w:rPrChange w:author="Wang, Daniel" w:date="2024-12-16T19:56:03.132Z" w:id="639430340">
                <w:rPr>
                  <w:rFonts w:ascii="Arial" w:hAnsi="Arial" w:eastAsia="Times New Roman" w:cs="Arial"/>
                </w:rPr>
              </w:rPrChange>
            </w:rPr>
            <w:delText>PrSMs</w:delText>
          </w:r>
          <w:r w:rsidRPr="1E3E1162" w:rsidDel="00B61A72">
            <w:rPr>
              <w:rFonts w:ascii="Arial" w:hAnsi="Arial" w:eastAsia="Times New Roman" w:cs="Arial"/>
              <w:color w:val="auto"/>
              <w:rPrChange w:author="Liu, Xiaowen (Kevin)" w:date="2024-12-16T11:33:00Z" w:id="2126063358">
                <w:rPr>
                  <w:rFonts w:ascii="Arial" w:hAnsi="Arial" w:eastAsia="Times New Roman" w:cs="Arial"/>
                </w:rPr>
              </w:rPrChange>
            </w:rPr>
            <w:delText xml:space="preserve"> matched to one of two proteins, but the precursor is incorrect.</w:delText>
          </w:r>
          <w:r w:rsidRPr="1E3E1162" w:rsidDel="00B61A72">
            <w:rPr>
              <w:rFonts w:ascii="Arial" w:hAnsi="Arial" w:eastAsia="Times New Roman" w:cs="Arial"/>
              <w:color w:val="auto"/>
            </w:rPr>
            <w:delText xml:space="preserve"> </w:delText>
          </w:r>
        </w:del>
      </w:ins>
    </w:p>
    <w:p w:rsidR="002D5549" w:rsidP="1E3E1162" w:rsidRDefault="002D5549" w14:paraId="6A738AB0" w14:textId="4B5B963C">
      <w:pPr>
        <w:spacing w:after="0" w:line="360" w:lineRule="auto"/>
        <w:ind w:firstLine="0"/>
        <w:jc w:val="both"/>
        <w:rPr>
          <w:del w:author="Wang, Daniel" w:date="2024-12-18T22:29:26.622Z" w16du:dateUtc="2024-12-18T22:29:26.622Z" w:id="1322245552"/>
          <w:rFonts w:ascii="Arial" w:hAnsi="Arial" w:eastAsia="Times New Roman" w:cs="Arial"/>
        </w:rPr>
        <w:pPrChange w:author="Wang, Daniel" w:date="2024-12-18T22:28:00.404Z">
          <w:pPr>
            <w:spacing w:after="0" w:line="360" w:lineRule="auto"/>
            <w:ind w:firstLine="360"/>
            <w:jc w:val="both"/>
          </w:pPr>
        </w:pPrChange>
      </w:pPr>
    </w:p>
    <w:p w:rsidRPr="00667594" w:rsidR="003E4B33" w:rsidP="1E3E1162" w:rsidRDefault="003E4B33" w14:paraId="407FDA65" w14:textId="3349B581">
      <w:pPr>
        <w:pStyle w:val="Normal"/>
        <w:spacing w:after="0" w:line="360" w:lineRule="auto"/>
        <w:ind w:firstLine="360"/>
        <w:jc w:val="both"/>
        <w:rPr>
          <w:rFonts w:ascii="Arial" w:hAnsi="Arial" w:eastAsia="Times New Roman" w:cs="Arial"/>
        </w:rPr>
      </w:pPr>
      <w:r w:rsidRPr="1E3E1162" w:rsidR="003E4B33">
        <w:rPr>
          <w:rFonts w:ascii="Arial" w:hAnsi="Arial" w:eastAsia="Times New Roman" w:cs="Arial"/>
        </w:rPr>
        <w:t xml:space="preserve">With </w:t>
      </w:r>
      <w:ins w:author="Wang, Daniel" w:date="2024-12-18T22:16:45.49Z" w:id="1302990812">
        <w:r w:rsidRPr="1E3E1162" w:rsidR="4D7B2AFE">
          <w:rPr>
            <w:rFonts w:ascii="Arial" w:hAnsi="Arial" w:eastAsia="Times New Roman" w:cs="Arial"/>
          </w:rPr>
          <w:t xml:space="preserve">1% spectrum-level FDR, </w:t>
        </w:r>
      </w:ins>
      <w:del w:author="Wang, Daniel" w:date="2024-12-18T22:16:49.6Z" w:id="162233305">
        <w:r w:rsidRPr="1E3E1162" w:rsidDel="003E4B33">
          <w:rPr>
            <w:rFonts w:ascii="Arial" w:hAnsi="Arial" w:eastAsia="Times New Roman" w:cs="Arial"/>
          </w:rPr>
          <w:delText xml:space="preserve">an E-value cutoff of 0.01, </w:delText>
        </w:r>
      </w:del>
      <w:ins w:author="Wang, Daniel" w:date="2024-12-18T22:29:59.426Z" w:id="2136468187">
        <w:r w:rsidRPr="1E3E1162" w:rsidR="3A3CFB14">
          <w:rPr>
            <w:rFonts w:ascii="Arial" w:hAnsi="Arial" w:eastAsia="Times New Roman" w:cs="Arial"/>
          </w:rPr>
          <w:t xml:space="preserve">TopPIC searched with </w:t>
        </w:r>
        <w:r w:rsidRPr="1E3E1162" w:rsidR="3A3CFB14">
          <w:rPr>
            <w:rFonts w:ascii="Arial" w:hAnsi="Arial" w:eastAsia="Times New Roman" w:cs="Arial"/>
            <w:i w:val="1"/>
            <w:iCs w:val="1"/>
            <w:color w:val="000000" w:themeColor="text1" w:themeTint="FF" w:themeShade="FF"/>
          </w:rPr>
          <w:t>F</w:t>
        </w:r>
        <w:r w:rsidRPr="1E3E1162" w:rsidR="3A3CFB14">
          <w:rPr>
            <w:rFonts w:ascii="Arial" w:hAnsi="Arial" w:eastAsia="Times New Roman" w:cs="Arial"/>
            <w:color w:val="000000" w:themeColor="text1" w:themeTint="FF" w:themeShade="FF"/>
            <w:vertAlign w:val="subscript"/>
          </w:rPr>
          <w:t>1</w:t>
        </w:r>
        <w:r w:rsidRPr="1E3E1162" w:rsidR="3A3CFB14">
          <w:rPr>
            <w:rFonts w:ascii="Arial" w:hAnsi="Arial" w:eastAsia="Times New Roman" w:cs="Arial"/>
          </w:rPr>
          <w:t xml:space="preserve"> reported </w:t>
        </w:r>
      </w:ins>
      <w:ins w:author="Wang, Daniel" w:date="2024-12-18T22:30:59.858Z" w:id="1931488794">
        <w:r w:rsidRPr="1E3E1162" w:rsidR="3A3CFB14">
          <w:rPr>
            <w:rFonts w:ascii="Arial" w:hAnsi="Arial" w:eastAsia="Times New Roman" w:cs="Arial"/>
          </w:rPr>
          <w:t xml:space="preserve">724 </w:t>
        </w:r>
        <w:r w:rsidRPr="1E3E1162" w:rsidR="3A3CFB14">
          <w:rPr>
            <w:rFonts w:ascii="Arial" w:hAnsi="Arial" w:eastAsia="Times New Roman" w:cs="Arial"/>
          </w:rPr>
          <w:t>PrSMs</w:t>
        </w:r>
        <w:r w:rsidRPr="1E3E1162" w:rsidR="3A3CFB14">
          <w:rPr>
            <w:rFonts w:ascii="Arial" w:hAnsi="Arial" w:eastAsia="Times New Roman" w:cs="Arial"/>
          </w:rPr>
          <w:t xml:space="preserve">, out of which 722 </w:t>
        </w:r>
        <w:r w:rsidRPr="1E3E1162" w:rsidR="5DAFF09A">
          <w:rPr>
            <w:rFonts w:ascii="Arial" w:hAnsi="Arial" w:eastAsia="Times New Roman" w:cs="Arial"/>
          </w:rPr>
          <w:t>PrSMs</w:t>
        </w:r>
        <w:r w:rsidRPr="1E3E1162" w:rsidR="5DAFF09A">
          <w:rPr>
            <w:rFonts w:ascii="Arial" w:hAnsi="Arial" w:eastAsia="Times New Roman" w:cs="Arial"/>
          </w:rPr>
          <w:t xml:space="preserve"> matched to the </w:t>
        </w:r>
      </w:ins>
      <w:ins w:author="Wang, Daniel" w:date="2024-12-18T22:31:39.229Z" w:id="1155187405">
        <w:r w:rsidRPr="1E3E1162" w:rsidR="5DAFF09A">
          <w:rPr>
            <w:rFonts w:ascii="Arial" w:hAnsi="Arial" w:eastAsia="Times New Roman" w:cs="Arial"/>
          </w:rPr>
          <w:t>protein</w:t>
        </w:r>
      </w:ins>
      <w:ins w:author="Wang, Daniel" w:date="2024-12-18T22:37:27.196Z" w:id="1066750362">
        <w:r w:rsidRPr="1E3E1162" w:rsidR="3CE390E1">
          <w:rPr>
            <w:rFonts w:ascii="Arial" w:hAnsi="Arial" w:eastAsia="Times New Roman" w:cs="Arial"/>
          </w:rPr>
          <w:t xml:space="preserve"> consistent with its SCPF,</w:t>
        </w:r>
      </w:ins>
      <w:ins w:author="Wang, Daniel" w:date="2024-12-18T22:31:39.229Z" w:id="1099214729">
        <w:r w:rsidRPr="1E3E1162" w:rsidR="5DAFF09A">
          <w:rPr>
            <w:rFonts w:ascii="Arial" w:hAnsi="Arial" w:eastAsia="Times New Roman" w:cs="Arial"/>
          </w:rPr>
          <w:t xml:space="preserve"> </w:t>
        </w:r>
        <w:r w:rsidRPr="1E3E1162" w:rsidR="5DAFF09A">
          <w:rPr>
            <w:rFonts w:ascii="Arial" w:hAnsi="Arial" w:eastAsia="Times New Roman" w:cs="Arial"/>
          </w:rPr>
          <w:t>whereas</w:t>
        </w:r>
        <w:r w:rsidRPr="1E3E1162" w:rsidR="5DAFF09A">
          <w:rPr>
            <w:rFonts w:ascii="Arial" w:hAnsi="Arial" w:eastAsia="Times New Roman" w:cs="Arial"/>
          </w:rPr>
          <w:t xml:space="preserve"> the remaining 2 </w:t>
        </w:r>
        <w:r w:rsidRPr="1E3E1162" w:rsidR="5DAFF09A">
          <w:rPr>
            <w:rFonts w:ascii="Arial" w:hAnsi="Arial" w:eastAsia="Times New Roman" w:cs="Arial"/>
          </w:rPr>
          <w:t>PrSMs</w:t>
        </w:r>
        <w:r w:rsidRPr="1E3E1162" w:rsidR="5DAFF09A">
          <w:rPr>
            <w:rFonts w:ascii="Arial" w:hAnsi="Arial" w:eastAsia="Times New Roman" w:cs="Arial"/>
          </w:rPr>
          <w:t xml:space="preserve"> matched to the protein of the incorrect SCPF. Similarly with 1% spectrum-level FDR, </w:t>
        </w:r>
        <w:r w:rsidRPr="1E3E1162" w:rsidR="5DAFF09A">
          <w:rPr>
            <w:rFonts w:ascii="Arial" w:hAnsi="Arial" w:eastAsia="Times New Roman" w:cs="Arial"/>
          </w:rPr>
          <w:t>TopPIC</w:t>
        </w:r>
        <w:r w:rsidRPr="1E3E1162" w:rsidR="5DAFF09A">
          <w:rPr>
            <w:rFonts w:ascii="Arial" w:hAnsi="Arial" w:eastAsia="Times New Roman" w:cs="Arial"/>
          </w:rPr>
          <w:t xml:space="preserve"> searched with </w:t>
        </w:r>
        <w:r w:rsidRPr="1E3E1162" w:rsidR="5DAFF09A">
          <w:rPr>
            <w:rFonts w:ascii="Arial" w:hAnsi="Arial" w:eastAsia="Times New Roman" w:cs="Arial"/>
            <w:i w:val="1"/>
            <w:iCs w:val="1"/>
            <w:color w:val="000000" w:themeColor="text1" w:themeTint="FF" w:themeShade="FF"/>
          </w:rPr>
          <w:t>F</w:t>
        </w:r>
      </w:ins>
      <w:ins w:author="Wang, Daniel" w:date="2024-12-18T22:31:59.027Z" w:id="296020587">
        <w:r w:rsidRPr="1E3E1162" w:rsidR="5DAFF09A">
          <w:rPr>
            <w:rFonts w:ascii="Arial" w:hAnsi="Arial" w:eastAsia="Times New Roman" w:cs="Arial"/>
            <w:color w:val="000000" w:themeColor="text1" w:themeTint="FF" w:themeShade="FF"/>
            <w:vertAlign w:val="subscript"/>
          </w:rPr>
          <w:t>2</w:t>
        </w:r>
        <w:r w:rsidRPr="1E3E1162" w:rsidR="5DAFF09A">
          <w:rPr>
            <w:rFonts w:ascii="Arial" w:hAnsi="Arial" w:eastAsia="Times New Roman" w:cs="Arial"/>
          </w:rPr>
          <w:t xml:space="preserve"> reported </w:t>
        </w:r>
        <w:r w:rsidRPr="1E3E1162" w:rsidR="78AA0C76">
          <w:rPr>
            <w:rFonts w:ascii="Arial" w:hAnsi="Arial" w:eastAsia="Times New Roman" w:cs="Arial"/>
          </w:rPr>
          <w:t xml:space="preserve">719 </w:t>
        </w:r>
        <w:r w:rsidRPr="1E3E1162" w:rsidR="78AA0C76">
          <w:rPr>
            <w:rFonts w:ascii="Arial" w:hAnsi="Arial" w:eastAsia="Times New Roman" w:cs="Arial"/>
          </w:rPr>
          <w:t>PrSMs</w:t>
        </w:r>
      </w:ins>
      <w:ins w:author="Wang, Daniel" w:date="2024-12-18T22:32:58.177Z" w:id="1382788199">
        <w:r w:rsidRPr="1E3E1162" w:rsidR="78AA0C76">
          <w:rPr>
            <w:rFonts w:ascii="Arial" w:hAnsi="Arial" w:eastAsia="Times New Roman" w:cs="Arial"/>
          </w:rPr>
          <w:t xml:space="preserve">, out of which 625 </w:t>
        </w:r>
        <w:r w:rsidRPr="1E3E1162" w:rsidR="78AA0C76">
          <w:rPr>
            <w:rFonts w:ascii="Arial" w:hAnsi="Arial" w:eastAsia="Times New Roman" w:cs="Arial"/>
          </w:rPr>
          <w:t>PrSMs</w:t>
        </w:r>
        <w:r w:rsidRPr="1E3E1162" w:rsidR="78AA0C76">
          <w:rPr>
            <w:rFonts w:ascii="Arial" w:hAnsi="Arial" w:eastAsia="Times New Roman" w:cs="Arial"/>
          </w:rPr>
          <w:t xml:space="preserve"> matched to the </w:t>
        </w:r>
        <w:r w:rsidRPr="1E3E1162" w:rsidR="78AA0C76">
          <w:rPr>
            <w:rFonts w:ascii="Arial" w:hAnsi="Arial" w:eastAsia="Times New Roman" w:cs="Arial"/>
          </w:rPr>
          <w:t>protein</w:t>
        </w:r>
      </w:ins>
      <w:ins w:author="Wang, Daniel" w:date="2024-12-18T22:37:50.119Z" w:id="1350347416">
        <w:r w:rsidRPr="1E3E1162" w:rsidR="1D91FAB5">
          <w:rPr>
            <w:rFonts w:ascii="Arial" w:hAnsi="Arial" w:eastAsia="Times New Roman" w:cs="Arial"/>
          </w:rPr>
          <w:t xml:space="preserve"> consistent with its SCPF</w:t>
        </w:r>
      </w:ins>
      <w:ins w:author="Wang, Daniel" w:date="2024-12-18T22:32:58.177Z" w:id="1684041564">
        <w:r w:rsidRPr="1E3E1162" w:rsidR="78AA0C76">
          <w:rPr>
            <w:rFonts w:ascii="Arial" w:hAnsi="Arial" w:eastAsia="Times New Roman" w:cs="Arial"/>
          </w:rPr>
          <w:t xml:space="preserve">, 87 </w:t>
        </w:r>
        <w:r w:rsidRPr="1E3E1162" w:rsidR="78AA0C76">
          <w:rPr>
            <w:rFonts w:ascii="Arial" w:hAnsi="Arial" w:eastAsia="Times New Roman" w:cs="Arial"/>
          </w:rPr>
          <w:t>PrSMs</w:t>
        </w:r>
        <w:r w:rsidRPr="1E3E1162" w:rsidR="78AA0C76">
          <w:rPr>
            <w:rFonts w:ascii="Arial" w:hAnsi="Arial" w:eastAsia="Times New Roman" w:cs="Arial"/>
          </w:rPr>
          <w:t xml:space="preserve"> matched to the protein of the incorrect </w:t>
        </w:r>
      </w:ins>
      <w:ins w:author="Wang, Daniel" w:date="2024-12-18T22:38:06.739Z" w:id="448530712">
        <w:r w:rsidRPr="1E3E1162" w:rsidR="501A26EB">
          <w:rPr>
            <w:rFonts w:ascii="Arial" w:hAnsi="Arial" w:eastAsia="Times New Roman" w:cs="Arial"/>
          </w:rPr>
          <w:t>SCPF</w:t>
        </w:r>
      </w:ins>
      <w:ins w:author="Wang, Daniel" w:date="2024-12-18T22:32:58.177Z" w:id="1602234881">
        <w:r w:rsidRPr="1E3E1162" w:rsidR="78AA0C76">
          <w:rPr>
            <w:rFonts w:ascii="Arial" w:hAnsi="Arial" w:eastAsia="Times New Roman" w:cs="Arial"/>
          </w:rPr>
          <w:t xml:space="preserve">, and the remaining 7 </w:t>
        </w:r>
        <w:r w:rsidRPr="1E3E1162" w:rsidR="78AA0C76">
          <w:rPr>
            <w:rFonts w:ascii="Arial" w:hAnsi="Arial" w:eastAsia="Times New Roman" w:cs="Arial"/>
          </w:rPr>
          <w:t>PrSMs</w:t>
        </w:r>
        <w:r w:rsidRPr="1E3E1162" w:rsidR="78AA0C76">
          <w:rPr>
            <w:rFonts w:ascii="Arial" w:hAnsi="Arial" w:eastAsia="Times New Roman" w:cs="Arial"/>
          </w:rPr>
          <w:t xml:space="preserve"> matched to a</w:t>
        </w:r>
      </w:ins>
      <w:ins w:author="Wang, Daniel" w:date="2024-12-18T22:33:01.94Z" w:id="1923453803">
        <w:r w:rsidRPr="1E3E1162" w:rsidR="15EFDE79">
          <w:rPr>
            <w:rFonts w:ascii="Arial" w:hAnsi="Arial" w:eastAsia="Times New Roman" w:cs="Arial"/>
          </w:rPr>
          <w:t xml:space="preserve"> protein </w:t>
        </w:r>
      </w:ins>
      <w:ins w:author="Wang, Daniel" w:date="2024-12-18T22:34:24.14Z" w:id="837996685">
        <w:r w:rsidRPr="1E3E1162" w:rsidR="7A69A000">
          <w:rPr>
            <w:rFonts w:ascii="Arial" w:hAnsi="Arial" w:eastAsia="Times New Roman" w:cs="Arial"/>
          </w:rPr>
          <w:t>not in the pair</w:t>
        </w:r>
      </w:ins>
      <w:ins w:author="Wang, Daniel" w:date="2024-12-18T22:35:58.717Z" w:id="942123896">
        <w:r w:rsidRPr="1E3E1162" w:rsidR="7A69A000">
          <w:rPr>
            <w:rFonts w:ascii="Arial" w:hAnsi="Arial" w:eastAsia="Times New Roman" w:cs="Arial"/>
          </w:rPr>
          <w:t xml:space="preserve">. </w:t>
        </w:r>
        <w:r w:rsidRPr="1E3E1162" w:rsidR="6489D6FC">
          <w:rPr>
            <w:rFonts w:ascii="Arial" w:hAnsi="Arial" w:eastAsia="Times New Roman" w:cs="Arial"/>
          </w:rPr>
          <w:t xml:space="preserve">Lastly, with 1% spectrum-level FDR filtered separately for the primary </w:t>
        </w:r>
        <w:r w:rsidRPr="1E3E1162" w:rsidR="6489D6FC">
          <w:rPr>
            <w:rFonts w:ascii="Arial" w:hAnsi="Arial" w:eastAsia="Times New Roman" w:cs="Arial"/>
          </w:rPr>
          <w:t>PrSMs</w:t>
        </w:r>
        <w:r w:rsidRPr="1E3E1162" w:rsidR="6489D6FC">
          <w:rPr>
            <w:rFonts w:ascii="Arial" w:hAnsi="Arial" w:eastAsia="Times New Roman" w:cs="Arial"/>
          </w:rPr>
          <w:t xml:space="preserve"> and the secondary </w:t>
        </w:r>
        <w:r w:rsidRPr="1E3E1162" w:rsidR="6489D6FC">
          <w:rPr>
            <w:rFonts w:ascii="Arial" w:hAnsi="Arial" w:eastAsia="Times New Roman" w:cs="Arial"/>
          </w:rPr>
          <w:t>PrSMs</w:t>
        </w:r>
        <w:r w:rsidRPr="1E3E1162" w:rsidR="6489D6FC">
          <w:rPr>
            <w:rFonts w:ascii="Arial" w:hAnsi="Arial" w:eastAsia="Times New Roman" w:cs="Arial"/>
          </w:rPr>
          <w:t xml:space="preserve">, </w:t>
        </w:r>
      </w:ins>
      <w:r w:rsidRPr="1E3E1162" w:rsidR="003E4B33">
        <w:rPr>
          <w:rFonts w:ascii="Arial" w:hAnsi="Arial" w:eastAsia="Times New Roman" w:cs="Arial"/>
        </w:rPr>
        <w:t>TopMPI</w:t>
      </w:r>
      <w:r w:rsidRPr="1E3E1162" w:rsidR="003E4B33">
        <w:rPr>
          <w:rFonts w:ascii="Arial" w:hAnsi="Arial" w:eastAsia="Times New Roman" w:cs="Arial"/>
        </w:rPr>
        <w:t xml:space="preserve"> reported </w:t>
      </w:r>
      <w:r w:rsidRPr="1E3E1162" w:rsidR="003E4B33">
        <w:rPr>
          <w:rFonts w:ascii="Arial" w:hAnsi="Arial" w:eastAsia="Times New Roman" w:cs="Arial"/>
        </w:rPr>
        <w:t>PrSM</w:t>
      </w:r>
      <w:r w:rsidRPr="1E3E1162" w:rsidR="003E4B33">
        <w:rPr>
          <w:rFonts w:ascii="Arial" w:hAnsi="Arial" w:eastAsia="Times New Roman" w:cs="Arial"/>
        </w:rPr>
        <w:t xml:space="preserve"> pairs for </w:t>
      </w:r>
      <w:del w:author="Wang, Daniel" w:date="2024-12-18T22:16:11.336Z" w:id="493643895">
        <w:r w:rsidRPr="1E3E1162" w:rsidDel="003E4B33">
          <w:rPr>
            <w:rFonts w:ascii="Arial" w:hAnsi="Arial" w:eastAsia="Times New Roman" w:cs="Arial"/>
          </w:rPr>
          <w:delText>607</w:delText>
        </w:r>
      </w:del>
      <w:ins w:author="Wang, Daniel" w:date="2024-12-18T22:16:11.593Z" w:id="1466794458">
        <w:r w:rsidRPr="1E3E1162" w:rsidR="69C180E9">
          <w:rPr>
            <w:rFonts w:ascii="Arial" w:hAnsi="Arial" w:eastAsia="Times New Roman" w:cs="Arial"/>
          </w:rPr>
          <w:t>713</w:t>
        </w:r>
      </w:ins>
      <w:r w:rsidRPr="1E3E1162" w:rsidR="003E4B33">
        <w:rPr>
          <w:rFonts w:ascii="Arial" w:hAnsi="Arial" w:eastAsia="Times New Roman" w:cs="Arial"/>
        </w:rPr>
        <w:t xml:space="preserve"> spectra</w:t>
      </w:r>
      <w:ins w:author="Wang, Daniel" w:date="2024-12-18T22:16:59.973Z" w:id="1457555342">
        <w:r w:rsidRPr="1E3E1162" w:rsidR="4F51B7A2">
          <w:rPr>
            <w:rFonts w:ascii="Arial" w:hAnsi="Arial" w:eastAsia="Times New Roman" w:cs="Arial"/>
          </w:rPr>
          <w:t xml:space="preserve"> </w:t>
        </w:r>
      </w:ins>
      <w:ins w:author="Wang, Daniel" w:date="2024-12-18T22:17:00.855Z" w:id="151140898">
        <w:r w:rsidRPr="1E3E1162" w:rsidR="4F51B7A2">
          <w:rPr>
            <w:rFonts w:ascii="Arial" w:hAnsi="Arial" w:eastAsia="Times New Roman" w:cs="Arial"/>
          </w:rPr>
          <w:t>and</w:t>
        </w:r>
      </w:ins>
      <w:del w:author="Wang, Daniel" w:date="2024-12-18T22:16:59.432Z" w:id="1658732010">
        <w:r w:rsidRPr="1E3E1162" w:rsidDel="003E4B33">
          <w:rPr>
            <w:rFonts w:ascii="Arial" w:hAnsi="Arial" w:eastAsia="Times New Roman" w:cs="Arial"/>
          </w:rPr>
          <w:delText>,</w:delText>
        </w:r>
      </w:del>
      <w:r w:rsidRPr="1E3E1162" w:rsidR="003E4B33">
        <w:rPr>
          <w:rFonts w:ascii="Arial" w:hAnsi="Arial" w:eastAsia="Times New Roman" w:cs="Arial"/>
        </w:rPr>
        <w:t xml:space="preserve"> single </w:t>
      </w:r>
      <w:r w:rsidRPr="1E3E1162" w:rsidR="003E4B33">
        <w:rPr>
          <w:rFonts w:ascii="Arial" w:hAnsi="Arial" w:eastAsia="Times New Roman" w:cs="Arial"/>
        </w:rPr>
        <w:t>PrSMs</w:t>
      </w:r>
      <w:r w:rsidRPr="1E3E1162" w:rsidR="003E4B33">
        <w:rPr>
          <w:rFonts w:ascii="Arial" w:hAnsi="Arial" w:eastAsia="Times New Roman" w:cs="Arial"/>
        </w:rPr>
        <w:t xml:space="preserve"> for </w:t>
      </w:r>
      <w:ins w:author="Wang, Daniel" w:date="2024-12-18T22:16:15.718Z" w:id="2011243589">
        <w:r w:rsidRPr="1E3E1162" w:rsidR="461B4A08">
          <w:rPr>
            <w:rFonts w:ascii="Arial" w:hAnsi="Arial" w:eastAsia="Times New Roman" w:cs="Arial"/>
          </w:rPr>
          <w:t>12</w:t>
        </w:r>
      </w:ins>
      <w:del w:author="Wang, Daniel" w:date="2024-12-18T22:16:15.041Z" w:id="1990183078">
        <w:r w:rsidRPr="1E3E1162" w:rsidDel="003E4B33">
          <w:rPr>
            <w:rFonts w:ascii="Arial" w:hAnsi="Arial" w:eastAsia="Times New Roman" w:cs="Arial"/>
          </w:rPr>
          <w:delText>114</w:delText>
        </w:r>
      </w:del>
      <w:r w:rsidRPr="1E3E1162" w:rsidR="003E4B33">
        <w:rPr>
          <w:rFonts w:ascii="Arial" w:hAnsi="Arial" w:eastAsia="Times New Roman" w:cs="Arial"/>
        </w:rPr>
        <w:t xml:space="preserve"> spectra</w:t>
      </w:r>
      <w:del w:author="Wang, Daniel" w:date="2024-12-18T22:17:05.4Z" w:id="922641691">
        <w:r w:rsidRPr="1E3E1162" w:rsidDel="003E4B33">
          <w:rPr>
            <w:rFonts w:ascii="Arial" w:hAnsi="Arial" w:eastAsia="Times New Roman" w:cs="Arial"/>
          </w:rPr>
          <w:delText>, and no identifications for 4 spectra</w:delText>
        </w:r>
      </w:del>
      <w:r w:rsidRPr="1E3E1162" w:rsidR="003E4B33">
        <w:rPr>
          <w:rFonts w:ascii="Arial" w:hAnsi="Arial" w:eastAsia="Times New Roman" w:cs="Arial"/>
        </w:rPr>
        <w:t xml:space="preserve">. </w:t>
      </w:r>
      <w:ins w:author="Wang, Daniel" w:date="2024-12-18T22:41:50.753Z" w:id="782677987">
        <w:r w:rsidRPr="1E3E1162" w:rsidR="46FEAB54">
          <w:rPr>
            <w:rFonts w:ascii="Arial" w:hAnsi="Arial" w:eastAsia="Times New Roman" w:cs="Arial"/>
          </w:rPr>
          <w:t xml:space="preserve">In this process, 14 spectra reassigned their primary SCPF from </w:t>
        </w:r>
        <w:r w:rsidRPr="1E3E1162" w:rsidR="46FEAB54">
          <w:rPr>
            <w:rFonts w:ascii="Arial" w:hAnsi="Arial" w:eastAsia="Times New Roman" w:cs="Arial"/>
            <w:i w:val="1"/>
            <w:iCs w:val="1"/>
            <w:color w:val="000000" w:themeColor="text1" w:themeTint="FF" w:themeShade="FF"/>
          </w:rPr>
          <w:t>F</w:t>
        </w:r>
        <w:r w:rsidRPr="1E3E1162" w:rsidR="46FEAB54">
          <w:rPr>
            <w:rFonts w:ascii="Arial" w:hAnsi="Arial" w:eastAsia="Times New Roman" w:cs="Arial"/>
            <w:color w:val="000000" w:themeColor="text1" w:themeTint="FF" w:themeShade="FF"/>
            <w:vertAlign w:val="subscript"/>
          </w:rPr>
          <w:t>1</w:t>
        </w:r>
      </w:ins>
      <w:ins w:author="Wang, Daniel" w:date="2024-12-18T22:41:57.217Z" w:id="171085023">
        <w:r w:rsidRPr="1E3E1162" w:rsidR="46FEAB54">
          <w:rPr>
            <w:rFonts w:ascii="Arial" w:hAnsi="Arial" w:eastAsia="Times New Roman" w:cs="Arial"/>
          </w:rPr>
          <w:t xml:space="preserve"> </w:t>
        </w:r>
        <w:r w:rsidRPr="1E3E1162" w:rsidR="46FEAB54">
          <w:rPr>
            <w:rFonts w:ascii="Arial" w:hAnsi="Arial" w:eastAsia="Times New Roman" w:cs="Arial"/>
          </w:rPr>
          <w:t xml:space="preserve">to </w:t>
        </w:r>
        <w:r w:rsidRPr="1E3E1162" w:rsidR="46FEAB54">
          <w:rPr>
            <w:rFonts w:ascii="Arial" w:hAnsi="Arial" w:eastAsia="Times New Roman" w:cs="Arial"/>
            <w:i w:val="1"/>
            <w:iCs w:val="1"/>
            <w:color w:val="000000" w:themeColor="text1" w:themeTint="FF" w:themeShade="FF"/>
          </w:rPr>
          <w:t>F</w:t>
        </w:r>
        <w:r w:rsidRPr="1E3E1162" w:rsidR="46FEAB54">
          <w:rPr>
            <w:rFonts w:ascii="Arial" w:hAnsi="Arial" w:eastAsia="Times New Roman" w:cs="Arial"/>
            <w:color w:val="000000" w:themeColor="text1" w:themeTint="FF" w:themeShade="FF"/>
            <w:vertAlign w:val="subscript"/>
          </w:rPr>
          <w:t>2</w:t>
        </w:r>
        <w:r w:rsidRPr="1E3E1162" w:rsidR="46FEAB54">
          <w:rPr>
            <w:rFonts w:ascii="Arial" w:hAnsi="Arial" w:eastAsia="Times New Roman" w:cs="Arial"/>
          </w:rPr>
          <w:t xml:space="preserve">. </w:t>
        </w:r>
      </w:ins>
      <w:ins w:author="Wang, Daniel" w:date="2024-12-18T22:18:31.668Z" w:id="109510608">
        <w:r w:rsidRPr="1E3E1162" w:rsidR="7A14EFAA">
          <w:rPr>
            <w:rFonts w:ascii="Arial" w:hAnsi="Arial" w:eastAsia="Times New Roman" w:cs="Arial"/>
          </w:rPr>
          <w:t>Among the total 1438 singl</w:t>
        </w:r>
        <w:r w:rsidRPr="1E3E1162" w:rsidR="7A14EFAA">
          <w:rPr>
            <w:rFonts w:ascii="Arial" w:hAnsi="Arial" w:eastAsia="Times New Roman" w:cs="Arial"/>
          </w:rPr>
          <w:t xml:space="preserve">e </w:t>
        </w:r>
        <w:r w:rsidRPr="1E3E1162" w:rsidR="7A14EFAA">
          <w:rPr>
            <w:rFonts w:ascii="Arial" w:hAnsi="Arial" w:eastAsia="Times New Roman" w:cs="Arial"/>
          </w:rPr>
          <w:t>PrS</w:t>
        </w:r>
        <w:r w:rsidRPr="1E3E1162" w:rsidR="7A14EFAA">
          <w:rPr>
            <w:rFonts w:ascii="Arial" w:hAnsi="Arial" w:eastAsia="Times New Roman" w:cs="Arial"/>
          </w:rPr>
          <w:t>Ms</w:t>
        </w:r>
        <w:r w:rsidRPr="1E3E1162" w:rsidR="7A14EFAA">
          <w:rPr>
            <w:rFonts w:ascii="Arial" w:hAnsi="Arial" w:eastAsia="Times New Roman" w:cs="Arial"/>
          </w:rPr>
          <w:t xml:space="preserve"> reported, </w:t>
        </w:r>
      </w:ins>
      <w:ins w:author="Wang, Daniel" w:date="2024-12-18T22:36:47.948Z" w:id="184278151">
        <w:r w:rsidRPr="1E3E1162" w:rsidR="66018091">
          <w:rPr>
            <w:rFonts w:ascii="Arial" w:hAnsi="Arial" w:eastAsia="Times New Roman" w:cs="Arial"/>
          </w:rPr>
          <w:t>143</w:t>
        </w:r>
        <w:r w:rsidRPr="1E3E1162" w:rsidR="66018091">
          <w:rPr>
            <w:rFonts w:ascii="Arial" w:hAnsi="Arial" w:eastAsia="Times New Roman" w:cs="Arial"/>
          </w:rPr>
          <w:t xml:space="preserve">1 </w:t>
        </w:r>
        <w:r w:rsidRPr="1E3E1162" w:rsidR="66018091">
          <w:rPr>
            <w:rFonts w:ascii="Arial" w:hAnsi="Arial" w:eastAsia="Times New Roman" w:cs="Arial"/>
          </w:rPr>
          <w:t>PrS</w:t>
        </w:r>
        <w:r w:rsidRPr="1E3E1162" w:rsidR="66018091">
          <w:rPr>
            <w:rFonts w:ascii="Arial" w:hAnsi="Arial" w:eastAsia="Times New Roman" w:cs="Arial"/>
          </w:rPr>
          <w:t>Ms</w:t>
        </w:r>
        <w:r w:rsidRPr="1E3E1162" w:rsidR="66018091">
          <w:rPr>
            <w:rFonts w:ascii="Arial" w:hAnsi="Arial" w:eastAsia="Times New Roman" w:cs="Arial"/>
          </w:rPr>
          <w:t xml:space="preserve"> matched to the pro</w:t>
        </w:r>
      </w:ins>
      <w:ins w:author="Wang, Daniel" w:date="2024-12-18T22:38:30.035Z" w:id="1956522765">
        <w:r w:rsidRPr="1E3E1162" w:rsidR="7D16F600">
          <w:rPr>
            <w:rFonts w:ascii="Arial" w:hAnsi="Arial" w:eastAsia="Times New Roman" w:cs="Arial"/>
          </w:rPr>
          <w:t xml:space="preserve">tein consistent with its SCPF, </w:t>
        </w:r>
      </w:ins>
      <w:ins w:author="Wang, Daniel" w:date="2024-12-18T22:19:54.787Z" w:id="1384333931">
        <w:r w:rsidRPr="1E3E1162" w:rsidR="4F665E05">
          <w:rPr>
            <w:rFonts w:ascii="Arial" w:hAnsi="Arial" w:eastAsia="Times New Roman" w:cs="Arial"/>
          </w:rPr>
          <w:t xml:space="preserve">3 </w:t>
        </w:r>
        <w:r w:rsidRPr="1E3E1162" w:rsidR="4F665E05">
          <w:rPr>
            <w:rFonts w:ascii="Arial" w:hAnsi="Arial" w:eastAsia="Times New Roman" w:cs="Arial"/>
          </w:rPr>
          <w:t>PrS</w:t>
        </w:r>
        <w:r w:rsidRPr="1E3E1162" w:rsidR="4F665E05">
          <w:rPr>
            <w:rFonts w:ascii="Arial" w:hAnsi="Arial" w:eastAsia="Times New Roman" w:cs="Arial"/>
          </w:rPr>
          <w:t>Ms</w:t>
        </w:r>
        <w:r w:rsidRPr="1E3E1162" w:rsidR="4F665E05">
          <w:rPr>
            <w:rFonts w:ascii="Arial" w:hAnsi="Arial" w:eastAsia="Times New Roman" w:cs="Arial"/>
          </w:rPr>
          <w:t xml:space="preserve"> matched to </w:t>
        </w:r>
      </w:ins>
      <w:ins w:author="Wang, Daniel" w:date="2024-12-18T22:20:29.688Z" w:id="1059770651">
        <w:r w:rsidRPr="1E3E1162" w:rsidR="4F665E05">
          <w:rPr>
            <w:rFonts w:ascii="Arial" w:hAnsi="Arial" w:eastAsia="Times New Roman" w:cs="Arial"/>
          </w:rPr>
          <w:t>a protei</w:t>
        </w:r>
        <w:r w:rsidRPr="1E3E1162" w:rsidR="0CBF9FBC">
          <w:rPr>
            <w:rFonts w:ascii="Arial" w:hAnsi="Arial" w:eastAsia="Times New Roman" w:cs="Arial"/>
          </w:rPr>
          <w:t>n</w:t>
        </w:r>
      </w:ins>
      <w:ins w:author="Wang, Daniel" w:date="2024-12-18T22:38:52.761Z" w:id="834623998">
        <w:r w:rsidRPr="1E3E1162" w:rsidR="69F8B282">
          <w:rPr>
            <w:rFonts w:ascii="Arial" w:hAnsi="Arial" w:eastAsia="Times New Roman" w:cs="Arial"/>
          </w:rPr>
          <w:t xml:space="preserve"> of the incorrect SCPF, and the remaining </w:t>
        </w:r>
        <w:r w:rsidRPr="1E3E1162" w:rsidR="69F8B282">
          <w:rPr>
            <w:rFonts w:ascii="Arial" w:hAnsi="Arial" w:eastAsia="Times New Roman" w:cs="Arial"/>
          </w:rPr>
          <w:t xml:space="preserve">4 </w:t>
        </w:r>
      </w:ins>
      <w:ins w:author="Wang, Daniel" w:date="2024-12-18T22:39:59.008Z" w:id="1244270378">
        <w:r w:rsidRPr="1E3E1162" w:rsidR="69F8B282">
          <w:rPr>
            <w:rFonts w:ascii="Arial" w:hAnsi="Arial" w:eastAsia="Times New Roman" w:cs="Arial"/>
          </w:rPr>
          <w:t>PrS</w:t>
        </w:r>
        <w:r w:rsidRPr="1E3E1162" w:rsidR="69F8B282">
          <w:rPr>
            <w:rFonts w:ascii="Arial" w:hAnsi="Arial" w:eastAsia="Times New Roman" w:cs="Arial"/>
          </w:rPr>
          <w:t>Ms</w:t>
        </w:r>
        <w:r w:rsidRPr="1E3E1162" w:rsidR="69F8B282">
          <w:rPr>
            <w:rFonts w:ascii="Arial" w:hAnsi="Arial" w:eastAsia="Times New Roman" w:cs="Arial"/>
          </w:rPr>
          <w:t xml:space="preserve"> matched to a protein not in the pair. It is worth noting that all </w:t>
        </w:r>
        <w:r w:rsidRPr="1E3E1162" w:rsidR="69F8B282">
          <w:rPr>
            <w:rFonts w:ascii="Arial" w:hAnsi="Arial" w:eastAsia="Times New Roman" w:cs="Arial"/>
          </w:rPr>
          <w:t>3 PrS</w:t>
        </w:r>
        <w:r w:rsidRPr="1E3E1162" w:rsidR="69F8B282">
          <w:rPr>
            <w:rFonts w:ascii="Arial" w:hAnsi="Arial" w:eastAsia="Times New Roman" w:cs="Arial"/>
          </w:rPr>
          <w:t xml:space="preserve">Ms matched to </w:t>
        </w:r>
        <w:r w:rsidRPr="1E3E1162" w:rsidR="4F3EEA17">
          <w:rPr>
            <w:rFonts w:ascii="Arial" w:hAnsi="Arial" w:eastAsia="Times New Roman" w:cs="Arial"/>
          </w:rPr>
          <w:t xml:space="preserve">the protein of the incorrect SCPF came from </w:t>
        </w:r>
      </w:ins>
      <w:ins w:author="Wang, Daniel" w:date="2024-12-18T22:40:42.728Z" w:id="377086044">
        <w:r w:rsidRPr="1E3E1162" w:rsidR="4F3EEA17">
          <w:rPr>
            <w:rFonts w:ascii="Arial" w:hAnsi="Arial" w:eastAsia="Times New Roman" w:cs="Arial"/>
          </w:rPr>
          <w:t>the primar</w:t>
        </w:r>
        <w:r w:rsidRPr="1E3E1162" w:rsidR="4F3EEA17">
          <w:rPr>
            <w:rFonts w:ascii="Arial" w:hAnsi="Arial" w:eastAsia="Times New Roman" w:cs="Arial"/>
          </w:rPr>
          <w:t>y PrS</w:t>
        </w:r>
        <w:r w:rsidRPr="1E3E1162" w:rsidR="4F3EEA17">
          <w:rPr>
            <w:rFonts w:ascii="Arial" w:hAnsi="Arial" w:eastAsia="Times New Roman" w:cs="Arial"/>
          </w:rPr>
          <w:t xml:space="preserve">Ms, whereas all </w:t>
        </w:r>
        <w:r w:rsidRPr="1E3E1162" w:rsidR="4F3EEA17">
          <w:rPr>
            <w:rFonts w:ascii="Arial" w:hAnsi="Arial" w:eastAsia="Times New Roman" w:cs="Arial"/>
          </w:rPr>
          <w:t>4 PrS</w:t>
        </w:r>
        <w:r w:rsidRPr="1E3E1162" w:rsidR="4F3EEA17">
          <w:rPr>
            <w:rFonts w:ascii="Arial" w:hAnsi="Arial" w:eastAsia="Times New Roman" w:cs="Arial"/>
          </w:rPr>
          <w:t>Ms that matched to a protein not in pair were results of the secondar</w:t>
        </w:r>
        <w:r w:rsidRPr="1E3E1162" w:rsidR="4F3EEA17">
          <w:rPr>
            <w:rFonts w:ascii="Arial" w:hAnsi="Arial" w:eastAsia="Times New Roman" w:cs="Arial"/>
          </w:rPr>
          <w:t>y PrS</w:t>
        </w:r>
        <w:r w:rsidRPr="1E3E1162" w:rsidR="4F3EEA17">
          <w:rPr>
            <w:rFonts w:ascii="Arial" w:hAnsi="Arial" w:eastAsia="Times New Roman" w:cs="Arial"/>
          </w:rPr>
          <w:t xml:space="preserve">Ms. </w:t>
        </w:r>
      </w:ins>
      <w:del w:author="Wang, Daniel" w:date="2024-12-18T22:40:56.281Z" w:id="2060925406">
        <w:r w:rsidRPr="1E3E1162" w:rsidDel="003E4B33">
          <w:rPr>
            <w:rFonts w:ascii="Arial" w:hAnsi="Arial" w:eastAsia="Times New Roman" w:cs="Arial"/>
          </w:rPr>
          <w:delText xml:space="preserve">The sensitivity of </w:delText>
        </w:r>
        <w:r w:rsidRPr="1E3E1162" w:rsidDel="003E4B33">
          <w:rPr>
            <w:rFonts w:ascii="Arial" w:hAnsi="Arial" w:eastAsia="Times New Roman" w:cs="Arial"/>
          </w:rPr>
          <w:delText>TopMPI</w:delText>
        </w:r>
        <w:r w:rsidRPr="1E3E1162" w:rsidDel="003E4B33">
          <w:rPr>
            <w:rFonts w:ascii="Arial" w:hAnsi="Arial" w:eastAsia="Times New Roman" w:cs="Arial"/>
          </w:rPr>
          <w:delText xml:space="preserve"> was 83.7% for </w:delText>
        </w:r>
        <w:r w:rsidRPr="1E3E1162" w:rsidDel="003E4B33">
          <w:rPr>
            <w:rFonts w:ascii="Arial" w:hAnsi="Arial" w:eastAsia="Times New Roman" w:cs="Arial"/>
          </w:rPr>
          <w:delText>PrSM</w:delText>
        </w:r>
        <w:r w:rsidRPr="1E3E1162" w:rsidDel="003E4B33">
          <w:rPr>
            <w:rFonts w:ascii="Arial" w:hAnsi="Arial" w:eastAsia="Times New Roman" w:cs="Arial"/>
          </w:rPr>
          <w:delText xml:space="preserve"> pair identification and 99.4% for single </w:delText>
        </w:r>
        <w:r w:rsidRPr="1E3E1162" w:rsidDel="003E4B33">
          <w:rPr>
            <w:rFonts w:ascii="Arial" w:hAnsi="Arial" w:eastAsia="Times New Roman" w:cs="Arial"/>
          </w:rPr>
          <w:delText>PrSM</w:delText>
        </w:r>
        <w:r w:rsidRPr="1E3E1162" w:rsidDel="003E4B33">
          <w:rPr>
            <w:rFonts w:ascii="Arial" w:hAnsi="Arial" w:eastAsia="Times New Roman" w:cs="Arial"/>
          </w:rPr>
          <w:delText xml:space="preserve"> identification, and the accuracy of the </w:delText>
        </w:r>
        <w:r w:rsidRPr="1E3E1162" w:rsidDel="003E4B33">
          <w:rPr>
            <w:rFonts w:ascii="Arial" w:hAnsi="Arial" w:eastAsia="Times New Roman" w:cs="Arial"/>
          </w:rPr>
          <w:delText>PrSMs</w:delText>
        </w:r>
        <w:r w:rsidRPr="1E3E1162" w:rsidDel="003E4B33">
          <w:rPr>
            <w:rFonts w:ascii="Arial" w:hAnsi="Arial" w:eastAsia="Times New Roman" w:cs="Arial"/>
          </w:rPr>
          <w:delText xml:space="preserve"> </w:delText>
        </w:r>
        <w:r w:rsidRPr="1E3E1162" w:rsidDel="003E4B33">
          <w:rPr>
            <w:rFonts w:ascii="Arial" w:hAnsi="Arial" w:eastAsia="Times New Roman" w:cs="Arial"/>
          </w:rPr>
          <w:delText>identified</w:delText>
        </w:r>
        <w:r w:rsidRPr="1E3E1162" w:rsidDel="003E4B33">
          <w:rPr>
            <w:rFonts w:ascii="Arial" w:hAnsi="Arial" w:eastAsia="Times New Roman" w:cs="Arial"/>
          </w:rPr>
          <w:delText xml:space="preserve"> by </w:delText>
        </w:r>
        <w:r w:rsidRPr="1E3E1162" w:rsidDel="003E4B33">
          <w:rPr>
            <w:rFonts w:ascii="Arial" w:hAnsi="Arial" w:eastAsia="Times New Roman" w:cs="Arial"/>
          </w:rPr>
          <w:delText>TopMPI</w:delText>
        </w:r>
        <w:r w:rsidRPr="1E3E1162" w:rsidDel="003E4B33">
          <w:rPr>
            <w:rFonts w:ascii="Arial" w:hAnsi="Arial" w:eastAsia="Times New Roman" w:cs="Arial"/>
          </w:rPr>
          <w:delText xml:space="preserve"> were 99.9%, </w:delText>
        </w:r>
        <w:r w:rsidRPr="1E3E1162" w:rsidDel="003E4B33">
          <w:rPr>
            <w:rFonts w:ascii="Arial" w:hAnsi="Arial" w:eastAsia="Times New Roman" w:cs="Arial"/>
          </w:rPr>
          <w:delText>indicating</w:delText>
        </w:r>
        <w:r w:rsidRPr="1E3E1162" w:rsidDel="003E4B33">
          <w:rPr>
            <w:rFonts w:ascii="Arial" w:hAnsi="Arial" w:eastAsia="Times New Roman" w:cs="Arial"/>
          </w:rPr>
          <w:delText xml:space="preserve"> that </w:delText>
        </w:r>
        <w:r w:rsidRPr="1E3E1162" w:rsidDel="003E4B33">
          <w:rPr>
            <w:rFonts w:ascii="Arial" w:hAnsi="Arial" w:eastAsia="Times New Roman" w:cs="Arial"/>
          </w:rPr>
          <w:delText>TopMPI</w:delText>
        </w:r>
        <w:r w:rsidRPr="1E3E1162" w:rsidDel="003E4B33">
          <w:rPr>
            <w:rFonts w:ascii="Arial" w:hAnsi="Arial" w:eastAsia="Times New Roman" w:cs="Arial"/>
          </w:rPr>
          <w:delText xml:space="preserve"> demultiplexed MS/MS spectra </w:delText>
        </w:r>
        <w:r w:rsidRPr="1E3E1162" w:rsidDel="003E4B33">
          <w:rPr>
            <w:rFonts w:ascii="Arial" w:hAnsi="Arial" w:eastAsia="Times New Roman" w:cs="Arial"/>
          </w:rPr>
          <w:delText>containing</w:delText>
        </w:r>
        <w:r w:rsidRPr="1E3E1162" w:rsidDel="003E4B33">
          <w:rPr>
            <w:rFonts w:ascii="Arial" w:hAnsi="Arial" w:eastAsia="Times New Roman" w:cs="Arial"/>
          </w:rPr>
          <w:delText xml:space="preserve"> fragment masses from multiple </w:delText>
        </w:r>
        <w:r w:rsidRPr="1E3E1162" w:rsidDel="003E4B33">
          <w:rPr>
            <w:rFonts w:ascii="Arial" w:hAnsi="Arial" w:eastAsia="Times New Roman" w:cs="Arial"/>
          </w:rPr>
          <w:delText>proteoforms</w:delText>
        </w:r>
        <w:r w:rsidRPr="1E3E1162" w:rsidDel="003E4B33">
          <w:rPr>
            <w:rFonts w:ascii="Arial" w:hAnsi="Arial" w:eastAsia="Times New Roman" w:cs="Arial"/>
          </w:rPr>
          <w:delText xml:space="preserve"> while </w:delText>
        </w:r>
        <w:r w:rsidRPr="1E3E1162" w:rsidDel="003E4B33">
          <w:rPr>
            <w:rFonts w:ascii="Arial" w:hAnsi="Arial" w:eastAsia="Times New Roman" w:cs="Arial"/>
          </w:rPr>
          <w:delText>maintaining</w:delText>
        </w:r>
        <w:r w:rsidRPr="1E3E1162" w:rsidDel="003E4B33">
          <w:rPr>
            <w:rFonts w:ascii="Arial" w:hAnsi="Arial" w:eastAsia="Times New Roman" w:cs="Arial"/>
          </w:rPr>
          <w:delText xml:space="preserve"> high protein identification accuracy.</w:delText>
        </w:r>
      </w:del>
      <w:r w:rsidRPr="1E3E1162" w:rsidR="003E4B33">
        <w:rPr>
          <w:rFonts w:ascii="Arial" w:hAnsi="Arial" w:eastAsia="Times New Roman" w:cs="Arial"/>
        </w:rPr>
        <w:t xml:space="preserve"> We then examined the E-value distribution of the origina</w:t>
      </w:r>
      <w:r w:rsidRPr="1E3E1162" w:rsidR="003E4B33">
        <w:rPr>
          <w:rFonts w:ascii="Arial" w:hAnsi="Arial" w:eastAsia="Times New Roman" w:cs="Arial"/>
        </w:rPr>
        <w:t xml:space="preserve">l </w:t>
      </w:r>
      <w:r w:rsidRPr="1E3E1162" w:rsidR="003E4B33">
        <w:rPr>
          <w:rFonts w:ascii="Arial" w:hAnsi="Arial" w:eastAsia="Times New Roman" w:cs="Arial"/>
        </w:rPr>
        <w:t>PrS</w:t>
      </w:r>
      <w:r w:rsidRPr="1E3E1162" w:rsidR="003E4B33">
        <w:rPr>
          <w:rFonts w:ascii="Arial" w:hAnsi="Arial" w:eastAsia="Times New Roman" w:cs="Arial"/>
        </w:rPr>
        <w:t>Ms</w:t>
      </w:r>
      <w:r w:rsidRPr="1E3E1162" w:rsidR="003E4B33">
        <w:rPr>
          <w:rFonts w:ascii="Arial" w:hAnsi="Arial" w:eastAsia="Times New Roman" w:cs="Arial"/>
        </w:rPr>
        <w:t xml:space="preserve"> that was taken to form their respective pseudo-multiplexed spectra, showing tha</w:t>
      </w:r>
      <w:r w:rsidRPr="1E3E1162" w:rsidR="003E4B33">
        <w:rPr>
          <w:rFonts w:ascii="Arial" w:hAnsi="Arial" w:eastAsia="Times New Roman" w:cs="Arial"/>
        </w:rPr>
        <w:t xml:space="preserve">t </w:t>
      </w:r>
      <w:r w:rsidRPr="1E3E1162" w:rsidR="003E4B33">
        <w:rPr>
          <w:rFonts w:ascii="Arial" w:hAnsi="Arial" w:eastAsia="Times New Roman" w:cs="Arial"/>
        </w:rPr>
        <w:t>TopM</w:t>
      </w:r>
      <w:r w:rsidRPr="1E3E1162" w:rsidR="003E4B33">
        <w:rPr>
          <w:rFonts w:ascii="Arial" w:hAnsi="Arial" w:eastAsia="Times New Roman" w:cs="Arial"/>
        </w:rPr>
        <w:t>PI</w:t>
      </w:r>
      <w:r w:rsidRPr="1E3E1162" w:rsidR="003E4B33">
        <w:rPr>
          <w:rFonts w:ascii="Arial" w:hAnsi="Arial" w:eastAsia="Times New Roman" w:cs="Arial"/>
        </w:rPr>
        <w:t xml:space="preserve"> tends to mis</w:t>
      </w:r>
      <w:r w:rsidRPr="1E3E1162" w:rsidR="003E4B33">
        <w:rPr>
          <w:rFonts w:ascii="Arial" w:hAnsi="Arial" w:eastAsia="Times New Roman" w:cs="Arial"/>
        </w:rPr>
        <w:t xml:space="preserve">s </w:t>
      </w:r>
      <w:r w:rsidRPr="1E3E1162" w:rsidR="003E4B33">
        <w:rPr>
          <w:rFonts w:ascii="Arial" w:hAnsi="Arial" w:eastAsia="Times New Roman" w:cs="Arial"/>
        </w:rPr>
        <w:t>PrS</w:t>
      </w:r>
      <w:r w:rsidRPr="1E3E1162" w:rsidR="003E4B33">
        <w:rPr>
          <w:rFonts w:ascii="Arial" w:hAnsi="Arial" w:eastAsia="Times New Roman" w:cs="Arial"/>
        </w:rPr>
        <w:t>Ms</w:t>
      </w:r>
      <w:r w:rsidRPr="1E3E1162" w:rsidR="003E4B33">
        <w:rPr>
          <w:rFonts w:ascii="Arial" w:hAnsi="Arial" w:eastAsia="Times New Roman" w:cs="Arial"/>
        </w:rPr>
        <w:t xml:space="preserve"> with low confidence identifications for the original non-multiplexed spectra (Fig. 4</w:t>
      </w:r>
      <w:del w:author="Liu, Xiaowen (Kevin)" w:date="2024-12-16T11:10:00Z" w:id="1119832258">
        <w:r w:rsidRPr="1E3E1162" w:rsidDel="003E4B33">
          <w:rPr>
            <w:rFonts w:ascii="Arial" w:hAnsi="Arial" w:eastAsia="Times New Roman" w:cs="Arial"/>
          </w:rPr>
          <w:delText xml:space="preserve">).  </w:delText>
        </w:r>
      </w:del>
      <w:commentRangeEnd w:id="338"/>
      <w:r>
        <w:rPr>
          <w:rStyle w:val="CommentReference"/>
        </w:rPr>
        <w:commentReference w:id="338"/>
      </w:r>
      <w:ins w:author="Liu, Xiaowen (Kevin)" w:date="2024-12-16T11:10:00Z" w:id="1278004147">
        <w:r w:rsidRPr="1E3E1162" w:rsidR="00730E60">
          <w:rPr>
            <w:rFonts w:ascii="Arial" w:hAnsi="Arial" w:eastAsia="Times New Roman" w:cs="Arial"/>
          </w:rPr>
          <w:t xml:space="preserve">). </w:t>
        </w:r>
        <w:r w:rsidRPr="1E3E1162" w:rsidR="00730E60">
          <w:rPr>
            <w:rFonts w:ascii="Arial" w:hAnsi="Arial" w:eastAsia="Times New Roman" w:cs="Arial"/>
            <w:color w:val="FF0000"/>
            <w:rPrChange w:author="Liu, Xiaowen (Kevin)" w:date="2024-12-16T11:10:00Z" w:id="881349283">
              <w:rPr>
                <w:rFonts w:ascii="Arial" w:hAnsi="Arial" w:eastAsia="Times New Roman" w:cs="Arial"/>
              </w:rPr>
            </w:rPrChange>
          </w:rPr>
          <w:t>How about errors in precursor assignment?</w:t>
        </w:r>
      </w:ins>
    </w:p>
    <w:p w:rsidRPr="00667594" w:rsidR="003E4B33" w:rsidP="00A8D87F" w:rsidRDefault="003E4B33" w14:paraId="03EA2551" w14:textId="6E68D92E">
      <w:pPr>
        <w:spacing w:after="0" w:line="360" w:lineRule="auto"/>
        <w:ind w:firstLine="360"/>
        <w:jc w:val="both"/>
        <w:rPr>
          <w:rFonts w:ascii="Arial" w:hAnsi="Arial" w:eastAsia="Times New Roman" w:cs="Arial"/>
          <w:color w:val="000000" w:themeColor="text1"/>
        </w:rPr>
      </w:pPr>
      <w:r w:rsidRPr="00A8D87F">
        <w:rPr>
          <w:rFonts w:ascii="Arial" w:hAnsi="Arial" w:eastAsia="Times New Roman" w:cs="Arial"/>
          <w:color w:val="000000" w:themeColor="text1"/>
        </w:rPr>
        <w:t xml:space="preserve">We further generated evaluation data sets of pseudo-multiplexed MS/MS spectra from the </w:t>
      </w:r>
      <w:r w:rsidRPr="00A8D87F">
        <w:rPr>
          <w:rFonts w:ascii="Arial" w:hAnsi="Arial" w:eastAsia="Times New Roman" w:cs="Arial"/>
          <w:i/>
          <w:iCs/>
          <w:color w:val="000000" w:themeColor="text1"/>
        </w:rPr>
        <w:t>E. coli</w:t>
      </w:r>
      <w:r w:rsidRPr="00A8D87F">
        <w:rPr>
          <w:rFonts w:ascii="Arial" w:hAnsi="Arial" w:eastAsia="Times New Roman" w:cs="Arial"/>
          <w:color w:val="000000" w:themeColor="text1"/>
        </w:rPr>
        <w:t xml:space="preserve"> data set, in which the number of fragment masses from one proteoform was controlled. To generate a pseudo-multiplexed MS/MS spectrum, we first select a non-multiplexed experimental spectrum as the base spectrum and another non-multiplexed spectrum as the noise spectrum and then add some fragment masses of the noise spectrum to the based spectrum. A spectrum is a candidate noise spectrum of a base spectrum if  (1) the distance between the SCPF average </w:t>
      </w:r>
      <w:r w:rsidRPr="00A8D87F">
        <w:rPr>
          <w:rFonts w:ascii="Arial" w:hAnsi="Arial" w:eastAsia="Times New Roman" w:cs="Arial"/>
          <w:i/>
          <w:iCs/>
          <w:color w:val="000000" w:themeColor="text1"/>
        </w:rPr>
        <w:t xml:space="preserve">m/z </w:t>
      </w:r>
      <w:r w:rsidRPr="00A8D87F">
        <w:rPr>
          <w:rFonts w:ascii="Arial" w:hAnsi="Arial" w:eastAsia="Times New Roman" w:cs="Arial"/>
          <w:color w:val="000000" w:themeColor="text1"/>
        </w:rPr>
        <w:t xml:space="preserve">values of the noise spectrum and the base spectrum is no more than 20 m/z, (2) the proteoform identifications of the base and noise spectra are from two different proteins, and (3) after removing from the noise spectrum fragment masses matched to the b- or y-ions in the base spectrum, the number of fragment masses in the noise spectrum is no less than 2 times of that in the base spectrum. </w:t>
      </w:r>
    </w:p>
    <w:p w:rsidRPr="00667594" w:rsidR="003E4B33" w:rsidP="003E4B33" w:rsidRDefault="003E4B33" w14:paraId="48A658FC" w14:textId="1E1D5DDE">
      <w:pPr>
        <w:spacing w:after="0" w:line="360" w:lineRule="auto"/>
        <w:ind w:firstLine="360"/>
        <w:jc w:val="both"/>
        <w:rPr>
          <w:rFonts w:ascii="Arial" w:hAnsi="Arial" w:eastAsia="Times New Roman" w:cs="Arial"/>
          <w:color w:val="000000" w:themeColor="text1"/>
        </w:rPr>
      </w:pPr>
      <w:r w:rsidRPr="00A8D87F">
        <w:rPr>
          <w:rFonts w:ascii="Arial" w:hAnsi="Arial" w:eastAsia="Times New Roman" w:cs="Arial"/>
          <w:color w:val="000000" w:themeColor="text1"/>
        </w:rPr>
        <w:t xml:space="preserve">The 498 non-multiplexed spectra were used as base spectra to generate the pseudo multiplexed spectra. For 325 of the 498 spectra, we found one candidate noise spectrum without unexpected modifications and another candidate noise spectrum with an unexpected modification. The 325 spectra and their matched noise spectra were used to generated 650 spectral pairs: 325 pairs for a base spectrum and a noise spectrum without unexpected modifications and 325 pairs for a base spectrum and a noise spectrum with an unexpected modification. The 650 pairs were divided into four groups: group 1: both base and noise spectra have no unexpected modifications, </w:t>
      </w:r>
      <w:r w:rsidRPr="00A8D87F">
        <w:rPr>
          <w:rFonts w:ascii="Arial" w:hAnsi="Arial" w:eastAsia="Times New Roman" w:cs="Arial"/>
          <w:color w:val="000000" w:themeColor="text1"/>
        </w:rPr>
        <w:t xml:space="preserve">group 2: only the noise spectrum has an unexpected modification; group 3: only the base spectrum has an unexpected modification, group 4: both base and noise spectra have unexpected modifications. </w:t>
      </w:r>
    </w:p>
    <w:p w:rsidRPr="00667594" w:rsidR="003E4B33" w:rsidP="003E4B33" w:rsidRDefault="003E4B33" w14:paraId="30B09D1B" w14:textId="77777777">
      <w:pPr>
        <w:spacing w:after="0" w:line="360" w:lineRule="auto"/>
        <w:ind w:firstLine="360"/>
        <w:jc w:val="both"/>
        <w:rPr>
          <w:rFonts w:ascii="Arial" w:hAnsi="Arial" w:eastAsia="Times New Roman" w:cs="Arial"/>
          <w:color w:val="000000" w:themeColor="text1"/>
        </w:rPr>
      </w:pPr>
      <w:r w:rsidRPr="6AB0D903">
        <w:rPr>
          <w:rFonts w:ascii="Arial" w:hAnsi="Arial" w:eastAsia="Times New Roman" w:cs="Arial"/>
          <w:color w:val="000000" w:themeColor="text1"/>
        </w:rPr>
        <w:t>The 650 spectrum pairs were used to generate 10 pseudo multiplexed spectrum data sets, each of which corresponds to a noise ratio (</w:t>
      </w:r>
      <w:r w:rsidRPr="6AB0D903">
        <w:rPr>
          <w:rFonts w:ascii="Arial" w:hAnsi="Arial" w:eastAsia="Times New Roman" w:cs="Arial"/>
          <w:i/>
          <w:iCs/>
          <w:color w:val="000000" w:themeColor="text1"/>
        </w:rPr>
        <w:t>r</w:t>
      </w:r>
      <w:r w:rsidRPr="6AB0D903">
        <w:rPr>
          <w:rFonts w:ascii="Arial" w:hAnsi="Arial" w:eastAsia="Times New Roman" w:cs="Arial"/>
          <w:color w:val="000000" w:themeColor="text1"/>
        </w:rPr>
        <w:t xml:space="preserve"> = 20%, 40%, …, 200%). The data set with noise ratio </w:t>
      </w:r>
      <w:r w:rsidRPr="6AB0D903">
        <w:rPr>
          <w:rFonts w:ascii="Arial" w:hAnsi="Arial" w:eastAsia="Times New Roman" w:cs="Arial"/>
          <w:i/>
          <w:iCs/>
          <w:color w:val="000000" w:themeColor="text1"/>
        </w:rPr>
        <w:t xml:space="preserve">r </w:t>
      </w:r>
      <w:r w:rsidRPr="6AB0D903">
        <w:rPr>
          <w:rFonts w:ascii="Arial" w:hAnsi="Arial" w:eastAsia="Times New Roman" w:cs="Arial"/>
          <w:color w:val="000000" w:themeColor="text1"/>
        </w:rPr>
        <w:t>contained 650 spectra, each of which contains all masses in the base spectrum and randomly selected round(</w:t>
      </w:r>
      <w:proofErr w:type="spellStart"/>
      <w:r w:rsidRPr="6AB0D903">
        <w:rPr>
          <w:rFonts w:ascii="Arial" w:hAnsi="Arial" w:eastAsia="Times New Roman" w:cs="Arial"/>
          <w:i/>
          <w:iCs/>
          <w:color w:val="000000" w:themeColor="text1"/>
        </w:rPr>
        <w:t>rn</w:t>
      </w:r>
      <w:proofErr w:type="spellEnd"/>
      <w:r w:rsidRPr="6AB0D903">
        <w:rPr>
          <w:rFonts w:ascii="Arial" w:hAnsi="Arial" w:eastAsia="Times New Roman" w:cs="Arial"/>
          <w:color w:val="000000" w:themeColor="text1"/>
        </w:rPr>
        <w:t xml:space="preserve">) fragment masses in the noise spectrum, where </w:t>
      </w:r>
      <w:r w:rsidRPr="6AB0D903">
        <w:rPr>
          <w:rFonts w:ascii="Arial" w:hAnsi="Arial" w:eastAsia="Times New Roman" w:cs="Arial"/>
          <w:i/>
          <w:iCs/>
          <w:color w:val="000000" w:themeColor="text1"/>
        </w:rPr>
        <w:t>n</w:t>
      </w:r>
      <w:r w:rsidRPr="6AB0D903">
        <w:rPr>
          <w:rFonts w:ascii="Arial" w:hAnsi="Arial" w:eastAsia="Times New Roman" w:cs="Arial"/>
          <w:color w:val="000000" w:themeColor="text1"/>
        </w:rPr>
        <w:t xml:space="preserve"> is the number of masses in the base spectrum and </w:t>
      </w:r>
      <w:proofErr w:type="gramStart"/>
      <w:r w:rsidRPr="6AB0D903">
        <w:rPr>
          <w:rFonts w:ascii="Arial" w:hAnsi="Arial" w:eastAsia="Times New Roman" w:cs="Arial"/>
          <w:color w:val="000000" w:themeColor="text1"/>
        </w:rPr>
        <w:t>round(</w:t>
      </w:r>
      <w:proofErr w:type="gramEnd"/>
      <w:r w:rsidRPr="6AB0D903">
        <w:rPr>
          <w:rFonts w:ascii="Arial" w:hAnsi="Arial" w:eastAsia="Times New Roman" w:cs="Arial"/>
          <w:color w:val="000000" w:themeColor="text1"/>
        </w:rPr>
        <w:t xml:space="preserve">) is the rounding function. TopPIC (version 1.7.6 parameter settings in Supplemental Table S5) was used to search the 11 MS data sets against the UniProt </w:t>
      </w:r>
      <w:r w:rsidRPr="6AB0D903">
        <w:rPr>
          <w:rFonts w:ascii="Arial" w:hAnsi="Arial" w:eastAsia="Times New Roman" w:cs="Arial"/>
          <w:i/>
          <w:iCs/>
          <w:color w:val="000000" w:themeColor="text1"/>
        </w:rPr>
        <w:t>E. coli</w:t>
      </w:r>
      <w:r w:rsidRPr="6AB0D903">
        <w:rPr>
          <w:rFonts w:ascii="Arial" w:hAnsi="Arial" w:eastAsia="Times New Roman" w:cs="Arial"/>
          <w:color w:val="000000" w:themeColor="text1"/>
        </w:rPr>
        <w:t xml:space="preserve"> proteome database</w:t>
      </w:r>
      <w:r w:rsidRPr="6AB0D903">
        <w:rPr>
          <w:rFonts w:ascii="Arial" w:hAnsi="Arial" w:eastAsia="Times New Roman" w:cs="Arial"/>
        </w:rPr>
        <w:t xml:space="preserve"> (version September 7, 2023; 4530 entries).</w:t>
      </w:r>
      <w:r w:rsidRPr="6AB0D903">
        <w:rPr>
          <w:rFonts w:ascii="Arial" w:hAnsi="Arial" w:eastAsia="Times New Roman" w:cs="Arial"/>
          <w:color w:val="000000" w:themeColor="text1"/>
        </w:rPr>
        <w:t xml:space="preserve"> Note that a mass shift ±20075 Da was allowed as 20059.86 Da was the largest difference between the precursor masses of a base spectrum and its corresponding noise spectrum. </w:t>
      </w:r>
    </w:p>
    <w:p w:rsidR="003E4B33" w:rsidP="003E4B33" w:rsidRDefault="003E4B33" w14:paraId="0287DB52" w14:textId="77777777">
      <w:pPr>
        <w:spacing w:after="0" w:line="360" w:lineRule="auto"/>
        <w:ind w:firstLine="360"/>
        <w:jc w:val="both"/>
        <w:rPr>
          <w:rFonts w:ascii="Arial" w:hAnsi="Arial" w:eastAsia="Times New Roman" w:cs="Arial"/>
          <w:color w:val="000000" w:themeColor="text1"/>
        </w:rPr>
      </w:pPr>
      <w:r w:rsidRPr="19673A48">
        <w:rPr>
          <w:rFonts w:ascii="Arial" w:hAnsi="Arial" w:eastAsia="Times New Roman" w:cs="Arial"/>
          <w:color w:val="000000" w:themeColor="text1"/>
        </w:rPr>
        <w:t>We plotted the change in protein identification accuracy against the percentage of noise mass fragments added to the base spectrum (Fig. 5). When the noise ratio in the noised pseudo multiplexed spectra increases, the identification accuracy of the noise protein of the spectra in group 3 increases faster than that in group 1. Similarly, the identification accuracy of the noise protein of the spectra in group 4 increases faster than that in group 2. As expected, the unexpected modification in the base spectrum in groups 3 and 4 reduces the protein identification accuracy in database search and increases the influence of the noise fragment masses in the pseudo multiplexed spectrum as the percentage of PrSMs identified as the protein of the noise spectrum increased. The percentage of noise protein identification of group 1 increases faster than group 2 as the noise ratio increases, showing that a multiplexed spectrum with a noise spectrum whose PrSM does not have unexpected modifications is more likely to be incorrectly identified compared with a noise spectrum whose PrSM have an unexpected modification. A similar conclusion can be drawn comparing group 3 and group 4.</w:t>
      </w:r>
    </w:p>
    <w:p w:rsidR="003E4B33" w:rsidP="003E4B33" w:rsidRDefault="003E4B33" w14:paraId="30F58958" w14:textId="77777777">
      <w:pPr>
        <w:spacing w:after="0" w:line="360" w:lineRule="auto"/>
        <w:jc w:val="both"/>
        <w:rPr>
          <w:rFonts w:ascii="Arial" w:hAnsi="Arial" w:eastAsia="Times New Roman" w:cs="Arial"/>
          <w:b/>
          <w:bCs/>
          <w:color w:val="000000" w:themeColor="text1"/>
        </w:rPr>
      </w:pPr>
      <w:r w:rsidRPr="000267FE">
        <w:rPr>
          <w:rFonts w:ascii="Arial" w:hAnsi="Arial" w:eastAsia="Times New Roman" w:cs="Arial"/>
          <w:b/>
          <w:bCs/>
          <w:color w:val="000000" w:themeColor="text1"/>
        </w:rPr>
        <w:t xml:space="preserve">Comparison of </w:t>
      </w:r>
      <w:proofErr w:type="spellStart"/>
      <w:r w:rsidRPr="000267FE">
        <w:rPr>
          <w:rFonts w:ascii="Arial" w:hAnsi="Arial" w:eastAsia="Times New Roman" w:cs="Arial"/>
          <w:b/>
          <w:bCs/>
          <w:color w:val="000000" w:themeColor="text1"/>
        </w:rPr>
        <w:t>TopMPI</w:t>
      </w:r>
      <w:proofErr w:type="spellEnd"/>
      <w:r w:rsidRPr="000267FE">
        <w:rPr>
          <w:rFonts w:ascii="Arial" w:hAnsi="Arial" w:eastAsia="Times New Roman" w:cs="Arial"/>
          <w:b/>
          <w:bCs/>
          <w:color w:val="000000" w:themeColor="text1"/>
        </w:rPr>
        <w:t xml:space="preserve"> and TopPIC</w:t>
      </w:r>
    </w:p>
    <w:p w:rsidR="002E1F73" w:rsidP="009148DE" w:rsidRDefault="003E4B33" w14:paraId="072A7FDB" w14:textId="77777777">
      <w:pPr>
        <w:spacing w:after="0" w:line="360" w:lineRule="auto"/>
        <w:ind w:firstLine="360"/>
        <w:jc w:val="both"/>
        <w:rPr>
          <w:ins w:author="Liu, Xiaowen (Kevin)" w:date="2024-12-11T15:26:00Z" w16du:dateUtc="2024-12-11T21:26:00Z" w:id="388"/>
          <w:rFonts w:ascii="Arial" w:hAnsi="Arial" w:eastAsia="Arial" w:cs="Arial"/>
        </w:rPr>
      </w:pPr>
      <w:r>
        <w:rPr>
          <w:rFonts w:ascii="Arial" w:hAnsi="Arial" w:eastAsia="Times New Roman" w:cs="Arial"/>
          <w:color w:val="000000" w:themeColor="text1"/>
        </w:rPr>
        <w:t xml:space="preserve">We compared spectral identifications of </w:t>
      </w:r>
      <w:proofErr w:type="spellStart"/>
      <w:r>
        <w:rPr>
          <w:rFonts w:ascii="Arial" w:hAnsi="Arial" w:eastAsia="Times New Roman" w:cs="Arial"/>
          <w:color w:val="000000" w:themeColor="text1"/>
        </w:rPr>
        <w:t>TopMPI</w:t>
      </w:r>
      <w:proofErr w:type="spellEnd"/>
      <w:r>
        <w:rPr>
          <w:rFonts w:ascii="Arial" w:hAnsi="Arial" w:eastAsia="Times New Roman" w:cs="Arial"/>
          <w:color w:val="000000" w:themeColor="text1"/>
        </w:rPr>
        <w:t xml:space="preserve"> and TopPIC on the first replicate of a CZE-MS/MS data set of yeast protein</w:t>
      </w:r>
      <w:ins w:author="Liu, Xiaowen (Kevin)" w:date="2024-12-11T15:23:00Z" w16du:dateUtc="2024-12-11T21:23:00Z" w:id="389">
        <w:r w:rsidR="00F25A33">
          <w:rPr>
            <w:rFonts w:ascii="Arial" w:hAnsi="Arial" w:eastAsia="Times New Roman" w:cs="Arial"/>
            <w:color w:val="000000" w:themeColor="text1"/>
          </w:rPr>
          <w:t>s</w:t>
        </w:r>
      </w:ins>
      <w:ins w:author="Liu, Xiaowen (Kevin)" w:date="2024-12-11T15:24:00Z" w16du:dateUtc="2024-12-11T21:24:00Z" w:id="390">
        <w:r w:rsidR="009F24E5">
          <w:rPr>
            <w:rFonts w:ascii="Arial" w:hAnsi="Arial" w:eastAsia="Times New Roman" w:cs="Arial"/>
            <w:color w:val="000000" w:themeColor="text1"/>
          </w:rPr>
          <w:t xml:space="preserve"> (Pride ID: </w:t>
        </w:r>
        <w:r w:rsidRPr="009F24E5" w:rsidR="009F24E5">
          <w:rPr>
            <w:rFonts w:ascii="Arial" w:hAnsi="Arial" w:eastAsia="Times New Roman" w:cs="Arial"/>
            <w:color w:val="000000" w:themeColor="text1"/>
            <w:highlight w:val="yellow"/>
            <w:rPrChange w:author="Liu, Xiaowen (Kevin)" w:date="2024-12-11T15:24:00Z" w16du:dateUtc="2024-12-11T21:24:00Z" w:id="391">
              <w:rPr>
                <w:rFonts w:ascii="Arial" w:hAnsi="Arial" w:eastAsia="Times New Roman" w:cs="Arial"/>
                <w:color w:val="000000" w:themeColor="text1"/>
              </w:rPr>
            </w:rPrChange>
          </w:rPr>
          <w:t>????</w:t>
        </w:r>
        <w:r w:rsidR="009F24E5">
          <w:rPr>
            <w:rFonts w:ascii="Arial" w:hAnsi="Arial" w:eastAsia="Times New Roman" w:cs="Arial"/>
            <w:color w:val="000000" w:themeColor="text1"/>
          </w:rPr>
          <w:t>)</w:t>
        </w:r>
      </w:ins>
      <w:ins w:author="Liu, Xiaowen (Kevin)" w:date="2024-12-11T15:23:00Z" w16du:dateUtc="2024-12-11T21:23:00Z" w:id="392">
        <w:r w:rsidR="00F25A33">
          <w:rPr>
            <w:rFonts w:ascii="Arial" w:hAnsi="Arial" w:eastAsia="Times New Roman" w:cs="Arial"/>
            <w:color w:val="000000" w:themeColor="text1"/>
          </w:rPr>
          <w:t xml:space="preserve"> reported </w:t>
        </w:r>
        <w:proofErr w:type="gramStart"/>
        <w:r w:rsidR="00F25A33">
          <w:rPr>
            <w:rFonts w:ascii="Arial" w:hAnsi="Arial" w:eastAsia="Times New Roman" w:cs="Arial"/>
            <w:color w:val="000000" w:themeColor="text1"/>
          </w:rPr>
          <w:t xml:space="preserve">by </w:t>
        </w:r>
        <w:r w:rsidRPr="009F24E5" w:rsidR="00F25A33">
          <w:rPr>
            <w:rFonts w:ascii="Arial" w:hAnsi="Arial" w:eastAsia="Times New Roman" w:cs="Arial"/>
            <w:color w:val="000000" w:themeColor="text1"/>
            <w:highlight w:val="yellow"/>
            <w:rPrChange w:author="Liu, Xiaowen (Kevin)" w:date="2024-12-11T15:24:00Z" w16du:dateUtc="2024-12-11T21:24:00Z" w:id="393">
              <w:rPr>
                <w:rFonts w:ascii="Arial" w:hAnsi="Arial" w:eastAsia="Times New Roman" w:cs="Arial"/>
                <w:color w:val="000000" w:themeColor="text1"/>
              </w:rPr>
            </w:rPrChange>
          </w:rPr>
          <w:t>???</w:t>
        </w:r>
      </w:ins>
      <w:proofErr w:type="gramEnd"/>
      <w:r>
        <w:rPr>
          <w:rFonts w:ascii="Arial" w:hAnsi="Arial" w:eastAsia="Times New Roman" w:cs="Arial"/>
          <w:color w:val="000000" w:themeColor="text1"/>
        </w:rPr>
        <w:t xml:space="preserve"> </w:t>
      </w:r>
      <w:r w:rsidRPr="19673A48">
        <w:rPr>
          <w:rFonts w:ascii="Arial" w:hAnsi="Arial" w:eastAsia="Arial" w:cs="Arial"/>
        </w:rPr>
        <w:fldChar w:fldCharType="begin"/>
      </w:r>
      <w:r w:rsidR="006E5A77">
        <w:rPr>
          <w:rFonts w:ascii="Arial" w:hAnsi="Arial" w:eastAsia="Arial" w:cs="Arial"/>
        </w:rPr>
        <w:instrText xml:space="preserve"> ADDIN EN.CITE &lt;EndNote&gt;&lt;Cite&gt;&lt;Author&gt;!!! INVALID CITATION !!! 17&lt;/Author&gt;&lt;RecNum&gt;0&lt;/RecNum&gt;&lt;DisplayText&gt;[19]&lt;/DisplayText&gt;&lt;record&gt;&lt;dates&gt;&lt;year&gt;!!! INVALID CITATION !!! 17&lt;/year&gt;&lt;/dates&gt;&lt;/record&gt;&lt;/Cite&gt;&lt;/EndNote&gt;</w:instrText>
      </w:r>
      <w:r w:rsidRPr="19673A48">
        <w:rPr>
          <w:rFonts w:ascii="Arial" w:hAnsi="Arial" w:eastAsia="Arial" w:cs="Arial"/>
        </w:rPr>
        <w:fldChar w:fldCharType="separate"/>
      </w:r>
      <w:r w:rsidR="006E5A77">
        <w:rPr>
          <w:rFonts w:ascii="Arial" w:hAnsi="Arial" w:eastAsia="Arial" w:cs="Arial"/>
          <w:noProof/>
        </w:rPr>
        <w:t>[19]</w:t>
      </w:r>
      <w:r w:rsidRPr="19673A48">
        <w:rPr>
          <w:rFonts w:ascii="Arial" w:hAnsi="Arial" w:eastAsia="Arial" w:cs="Arial"/>
        </w:rPr>
        <w:fldChar w:fldCharType="end"/>
      </w:r>
      <w:r>
        <w:rPr>
          <w:rFonts w:ascii="Arial" w:hAnsi="Arial" w:eastAsia="Arial" w:cs="Arial"/>
        </w:rPr>
        <w:t>.</w:t>
      </w:r>
      <w:ins w:author="Liu, Xiaowen (Kevin)" w:date="2024-12-11T15:23:00Z" w16du:dateUtc="2024-12-11T21:23:00Z" w:id="394">
        <w:r w:rsidR="00F25A33">
          <w:rPr>
            <w:rFonts w:ascii="Arial" w:hAnsi="Arial" w:eastAsia="Arial" w:cs="Arial"/>
          </w:rPr>
          <w:t xml:space="preserve"> </w:t>
        </w:r>
      </w:ins>
      <w:ins w:author="Liu, Xiaowen (Kevin)" w:date="2024-12-11T15:24:00Z" w16du:dateUtc="2024-12-11T21:24:00Z" w:id="395">
        <w:r w:rsidRPr="00BB59C6" w:rsidR="009F24E5">
          <w:rPr>
            <w:rFonts w:ascii="Arial" w:hAnsi="Arial" w:eastAsia="Arial" w:cs="Arial"/>
            <w:highlight w:val="yellow"/>
            <w:rPrChange w:author="Liu, Xiaowen (Kevin)" w:date="2024-12-11T15:25:00Z" w16du:dateUtc="2024-12-11T21:25:00Z" w:id="396">
              <w:rPr>
                <w:rFonts w:ascii="Arial" w:hAnsi="Arial" w:eastAsia="Arial" w:cs="Arial"/>
              </w:rPr>
            </w:rPrChange>
          </w:rPr>
          <w:t xml:space="preserve">The data file </w:t>
        </w:r>
        <w:proofErr w:type="gramStart"/>
        <w:r w:rsidRPr="00BB59C6" w:rsidR="009F24E5">
          <w:rPr>
            <w:rFonts w:ascii="Arial" w:hAnsi="Arial" w:eastAsia="Arial" w:cs="Arial"/>
            <w:highlight w:val="yellow"/>
            <w:rPrChange w:author="Liu, Xiaowen (Kevin)" w:date="2024-12-11T15:25:00Z" w16du:dateUtc="2024-12-11T21:25:00Z" w:id="397">
              <w:rPr>
                <w:rFonts w:ascii="Arial" w:hAnsi="Arial" w:eastAsia="Arial" w:cs="Arial"/>
              </w:rPr>
            </w:rPrChange>
          </w:rPr>
          <w:t>con</w:t>
        </w:r>
        <w:r w:rsidRPr="00BB59C6" w:rsidR="00BB59C6">
          <w:rPr>
            <w:rFonts w:ascii="Arial" w:hAnsi="Arial" w:eastAsia="Arial" w:cs="Arial"/>
            <w:highlight w:val="yellow"/>
            <w:rPrChange w:author="Liu, Xiaowen (Kevin)" w:date="2024-12-11T15:25:00Z" w16du:dateUtc="2024-12-11T21:25:00Z" w:id="398">
              <w:rPr>
                <w:rFonts w:ascii="Arial" w:hAnsi="Arial" w:eastAsia="Arial" w:cs="Arial"/>
              </w:rPr>
            </w:rPrChange>
          </w:rPr>
          <w:t>tained ???</w:t>
        </w:r>
        <w:proofErr w:type="gramEnd"/>
        <w:r w:rsidRPr="00BB59C6" w:rsidR="00BB59C6">
          <w:rPr>
            <w:rFonts w:ascii="Arial" w:hAnsi="Arial" w:eastAsia="Arial" w:cs="Arial"/>
            <w:highlight w:val="yellow"/>
            <w:rPrChange w:author="Liu, Xiaowen (Kevin)" w:date="2024-12-11T15:25:00Z" w16du:dateUtc="2024-12-11T21:25:00Z" w:id="399">
              <w:rPr>
                <w:rFonts w:ascii="Arial" w:hAnsi="Arial" w:eastAsia="Arial" w:cs="Arial"/>
              </w:rPr>
            </w:rPrChange>
          </w:rPr>
          <w:t xml:space="preserve"> MS/MS spectra with an isolation window </w:t>
        </w:r>
        <w:proofErr w:type="gramStart"/>
        <w:r w:rsidRPr="00BB59C6" w:rsidR="00BB59C6">
          <w:rPr>
            <w:rFonts w:ascii="Arial" w:hAnsi="Arial" w:eastAsia="Arial" w:cs="Arial"/>
            <w:highlight w:val="yellow"/>
            <w:rPrChange w:author="Liu, Xiaowen (Kevin)" w:date="2024-12-11T15:25:00Z" w16du:dateUtc="2024-12-11T21:25:00Z" w:id="400">
              <w:rPr>
                <w:rFonts w:ascii="Arial" w:hAnsi="Arial" w:eastAsia="Arial" w:cs="Arial"/>
              </w:rPr>
            </w:rPrChange>
          </w:rPr>
          <w:t>of ?</w:t>
        </w:r>
        <w:proofErr w:type="gramEnd"/>
        <w:r w:rsidRPr="00BB59C6" w:rsidR="00BB59C6">
          <w:rPr>
            <w:rFonts w:ascii="Arial" w:hAnsi="Arial" w:eastAsia="Arial" w:cs="Arial"/>
            <w:highlight w:val="yellow"/>
            <w:rPrChange w:author="Liu, Xiaowen (Kevin)" w:date="2024-12-11T15:25:00Z" w16du:dateUtc="2024-12-11T21:25:00Z" w:id="401">
              <w:rPr>
                <w:rFonts w:ascii="Arial" w:hAnsi="Arial" w:eastAsia="Arial" w:cs="Arial"/>
              </w:rPr>
            </w:rPrChange>
          </w:rPr>
          <w:t>??</w:t>
        </w:r>
      </w:ins>
      <w:ins w:author="Liu, Xiaowen (Kevin)" w:date="2024-12-11T15:25:00Z" w16du:dateUtc="2024-12-11T21:25:00Z" w:id="402">
        <w:r w:rsidR="00BB59C6">
          <w:rPr>
            <w:rFonts w:ascii="Arial" w:hAnsi="Arial" w:eastAsia="Arial" w:cs="Arial"/>
          </w:rPr>
          <w:t>.</w:t>
        </w:r>
      </w:ins>
      <w:r w:rsidRPr="2EE08DAF">
        <w:rPr>
          <w:rFonts w:ascii="Arial" w:hAnsi="Arial" w:eastAsia="Arial" w:cs="Arial"/>
        </w:rPr>
        <w:t xml:space="preserve"> TopFD and TopPIC (version 1.7.6) were employed to analyze the data</w:t>
      </w:r>
      <w:r>
        <w:rPr>
          <w:rFonts w:ascii="Arial" w:hAnsi="Arial" w:eastAsia="Arial" w:cs="Arial"/>
        </w:rPr>
        <w:t xml:space="preserve"> </w:t>
      </w:r>
      <w:r w:rsidRPr="2EE08DAF">
        <w:rPr>
          <w:rFonts w:ascii="Arial" w:hAnsi="Arial" w:eastAsia="Arial" w:cs="Arial"/>
        </w:rPr>
        <w:t xml:space="preserve">set against the UniProt yeast proteome database (version March 3, 2023; 6,727 entries), with parameter settings detailed in Supplemental Tables S1 and S6. </w:t>
      </w:r>
      <w:r w:rsidRPr="000267FE">
        <w:rPr>
          <w:rFonts w:ascii="Arial" w:hAnsi="Arial" w:eastAsia="Arial" w:cs="Arial"/>
          <w:color w:val="000000" w:themeColor="text1"/>
        </w:rPr>
        <w:t>With a 1% spectrum-level FDR</w:t>
      </w:r>
      <w:r>
        <w:rPr>
          <w:rFonts w:ascii="Arial" w:hAnsi="Arial" w:eastAsia="Arial" w:cs="Arial"/>
        </w:rPr>
        <w:t xml:space="preserve">, </w:t>
      </w:r>
      <w:r w:rsidRPr="19673A48">
        <w:rPr>
          <w:rFonts w:ascii="Arial" w:hAnsi="Arial" w:eastAsia="Arial" w:cs="Arial"/>
        </w:rPr>
        <w:t>TopPIC reported 4,544 PrSMs</w:t>
      </w:r>
      <w:del w:author="Liu, Xiaowen (Kevin)" w:date="2024-12-11T15:25:00Z" w16du:dateUtc="2024-12-11T21:25:00Z" w:id="403">
        <w:r w:rsidRPr="19673A48" w:rsidDel="009B145B">
          <w:rPr>
            <w:rFonts w:ascii="Arial" w:hAnsi="Arial" w:eastAsia="Arial" w:cs="Arial"/>
          </w:rPr>
          <w:delText xml:space="preserve"> </w:delText>
        </w:r>
      </w:del>
      <w:ins w:author="Liu, Xiaowen (Kevin)" w:date="2024-12-11T15:25:00Z" w16du:dateUtc="2024-12-11T21:25:00Z" w:id="404">
        <w:r w:rsidR="009B145B">
          <w:rPr>
            <w:rFonts w:ascii="Arial" w:hAnsi="Arial" w:eastAsia="Arial" w:cs="Arial"/>
          </w:rPr>
          <w:t xml:space="preserve"> at 1% spectrum-level </w:t>
        </w:r>
        <w:r w:rsidRPr="00DB28C6" w:rsidR="009B145B">
          <w:rPr>
            <w:rFonts w:ascii="Arial" w:hAnsi="Arial" w:eastAsia="Arial" w:cs="Arial"/>
            <w:highlight w:val="yellow"/>
            <w:rPrChange w:author="Liu, Xiaowen (Kevin)" w:date="2024-12-11T15:27:00Z" w16du:dateUtc="2024-12-11T21:27:00Z" w:id="405">
              <w:rPr>
                <w:rFonts w:ascii="Arial" w:hAnsi="Arial" w:eastAsia="Arial" w:cs="Arial"/>
              </w:rPr>
            </w:rPrChange>
          </w:rPr>
          <w:t>FDR and ???</w:t>
        </w:r>
        <w:r w:rsidR="009B145B">
          <w:rPr>
            <w:rFonts w:ascii="Arial" w:hAnsi="Arial" w:eastAsia="Arial" w:cs="Arial"/>
          </w:rPr>
          <w:t xml:space="preserve"> proteoform at 1% proteoform-level FDR</w:t>
        </w:r>
      </w:ins>
      <w:del w:author="Liu, Xiaowen (Kevin)" w:date="2024-12-11T15:25:00Z" w16du:dateUtc="2024-12-11T21:25:00Z" w:id="406">
        <w:r w:rsidRPr="19673A48" w:rsidDel="009B145B">
          <w:rPr>
            <w:rFonts w:ascii="Arial" w:hAnsi="Arial" w:eastAsia="Arial" w:cs="Arial"/>
          </w:rPr>
          <w:delText>corresponding to 2,117</w:delText>
        </w:r>
        <w:r w:rsidRPr="2EE08DAF" w:rsidDel="009B145B">
          <w:rPr>
            <w:rFonts w:ascii="Arial" w:hAnsi="Arial" w:eastAsia="Arial" w:cs="Arial"/>
          </w:rPr>
          <w:delText xml:space="preserve"> unique SCPFs</w:delText>
        </w:r>
      </w:del>
      <w:r w:rsidRPr="2EE08DAF">
        <w:rPr>
          <w:rFonts w:ascii="Arial" w:hAnsi="Arial" w:eastAsia="Arial" w:cs="Arial"/>
        </w:rPr>
        <w:t xml:space="preserve">. </w:t>
      </w:r>
    </w:p>
    <w:p w:rsidR="002E1F73" w:rsidP="009148DE" w:rsidRDefault="002E1F73" w14:paraId="507DC95A" w14:textId="77777777">
      <w:pPr>
        <w:spacing w:after="0" w:line="360" w:lineRule="auto"/>
        <w:ind w:firstLine="360"/>
        <w:jc w:val="both"/>
        <w:rPr>
          <w:ins w:author="Liu, Xiaowen (Kevin)" w:date="2024-12-11T15:26:00Z" w16du:dateUtc="2024-12-11T21:26:00Z" w:id="407"/>
          <w:rFonts w:ascii="Arial" w:hAnsi="Arial" w:eastAsia="Arial" w:cs="Arial"/>
        </w:rPr>
      </w:pPr>
    </w:p>
    <w:p w:rsidRPr="009148DE" w:rsidR="003E4B33" w:rsidP="009148DE" w:rsidRDefault="003E4B33" w14:paraId="56A2C36C" w14:textId="476388A4">
      <w:pPr>
        <w:spacing w:after="0" w:line="360" w:lineRule="auto"/>
        <w:ind w:firstLine="360"/>
        <w:jc w:val="both"/>
        <w:rPr>
          <w:rFonts w:ascii="Arial" w:hAnsi="Arial" w:eastAsia="Arial" w:cs="Arial"/>
          <w:color w:val="000000" w:themeColor="text1"/>
        </w:rPr>
      </w:pPr>
      <w:del w:author="Liu, Xiaowen (Kevin)" w:date="2024-12-11T15:25:00Z" w16du:dateUtc="2024-12-11T21:25:00Z" w:id="408">
        <w:r w:rsidRPr="19673A48" w:rsidDel="009B145B">
          <w:rPr>
            <w:rFonts w:ascii="Arial" w:hAnsi="Arial" w:eastAsia="Arial" w:cs="Arial"/>
            <w:color w:val="D13438"/>
            <w:u w:val="single"/>
          </w:rPr>
          <w:delText xml:space="preserve"> </w:delText>
        </w:r>
      </w:del>
      <w:r w:rsidRPr="009148DE">
        <w:rPr>
          <w:rFonts w:ascii="Arial" w:hAnsi="Arial" w:eastAsia="Arial" w:cs="Arial"/>
          <w:color w:val="000000" w:themeColor="text1"/>
          <w:highlight w:val="yellow"/>
        </w:rPr>
        <w:t xml:space="preserve">Among these, 123 SCPFs were identified as contradictory, where the associated PrSMs were assigned to different proteins. By applying </w:t>
      </w:r>
      <w:proofErr w:type="spellStart"/>
      <w:r w:rsidRPr="009148DE">
        <w:rPr>
          <w:rFonts w:ascii="Arial" w:hAnsi="Arial" w:eastAsia="Arial" w:cs="Arial"/>
          <w:color w:val="000000" w:themeColor="text1"/>
          <w:highlight w:val="yellow"/>
        </w:rPr>
        <w:t>TopMPI</w:t>
      </w:r>
      <w:proofErr w:type="spellEnd"/>
      <w:r w:rsidRPr="009148DE">
        <w:rPr>
          <w:rFonts w:ascii="Arial" w:hAnsi="Arial" w:eastAsia="Arial" w:cs="Arial"/>
          <w:color w:val="000000" w:themeColor="text1"/>
          <w:highlight w:val="yellow"/>
        </w:rPr>
        <w:t xml:space="preserve">, we reassigned the primary precursor for 114 MS/MS spectra, resulting in an increased identification of 4,563 PrSMs and 2,128 unique SCPFs, while reducing the number of contradictory SCPFs to 87. When identifications from a second round of analysis were incorporated, the total number of PrSMs increased to 5,714, corresponding to 2,484 unique SCPFs, of which 126 were identified as contradictory. However, this result suggests that the second-round identifications under a 1% FDR still include inaccuracies. </w:t>
      </w:r>
    </w:p>
    <w:p w:rsidR="003E4B33" w:rsidRDefault="003E4B33" w14:paraId="02E0F299" w14:textId="77777777">
      <w:pPr>
        <w:shd w:val="clear" w:color="auto" w:fill="FFFFFF" w:themeFill="background1"/>
        <w:spacing w:after="0" w:line="360" w:lineRule="auto"/>
        <w:ind w:firstLine="360"/>
        <w:jc w:val="both"/>
        <w:rPr>
          <w:rFonts w:ascii="Arial" w:hAnsi="Arial" w:eastAsia="Arial" w:cs="Arial"/>
        </w:rPr>
        <w:pPrChange w:author="Liu, Xiaowen (Kevin)" w:date="2024-12-09T12:05:00Z" w16du:dateUtc="2024-12-09T18:05:00Z" w:id="409">
          <w:pPr>
            <w:shd w:val="clear" w:color="auto" w:fill="FFFFFF" w:themeFill="background1"/>
            <w:spacing w:after="0" w:line="360" w:lineRule="auto"/>
            <w:jc w:val="both"/>
          </w:pPr>
        </w:pPrChange>
      </w:pPr>
    </w:p>
    <w:p w:rsidRPr="002C06DA" w:rsidR="00C666A0" w:rsidDel="00F27B49" w:rsidRDefault="7C48147D" w14:paraId="1474B26C" w14:textId="0E68E832">
      <w:pPr>
        <w:shd w:val="clear" w:color="auto" w:fill="FFFFFF" w:themeFill="background1"/>
        <w:spacing w:before="120" w:after="0" w:line="360" w:lineRule="auto"/>
        <w:jc w:val="both"/>
        <w:rPr>
          <w:del w:author="Liu, Xiaowen (Kevin)" w:date="2024-12-09T15:54:00Z" w16du:dateUtc="2024-12-09T21:54:00Z" w:id="410"/>
          <w:rFonts w:ascii="Arial" w:hAnsi="Arial" w:eastAsia="Times New Roman" w:cs="Arial"/>
          <w:b/>
          <w:bCs/>
        </w:rPr>
        <w:pPrChange w:author="Wang, Daniel" w:date="2024-12-02T15:52:00Z" w16du:dateUtc="2024-12-01T17:16:00Z" w:id="411">
          <w:pPr>
            <w:shd w:val="clear" w:color="auto" w:fill="FFFFFF" w:themeFill="background1"/>
            <w:spacing w:after="0" w:line="360" w:lineRule="auto"/>
            <w:ind w:firstLine="360"/>
            <w:jc w:val="both"/>
          </w:pPr>
        </w:pPrChange>
      </w:pPr>
      <w:del w:author="Liu, Xiaowen (Kevin)" w:date="2024-12-09T15:54:00Z" w16du:dateUtc="2024-12-09T21:54:00Z" w:id="412">
        <w:r w:rsidRPr="19673A48" w:rsidDel="00F27B49">
          <w:rPr>
            <w:rFonts w:ascii="Arial" w:hAnsi="Arial" w:eastAsia="Times New Roman" w:cs="Arial"/>
            <w:b/>
            <w:bCs/>
          </w:rPr>
          <w:delText>Method</w:delText>
        </w:r>
        <w:r w:rsidRPr="19673A48" w:rsidDel="00F27B49" w:rsidR="00E13037">
          <w:rPr>
            <w:rFonts w:ascii="Arial" w:hAnsi="Arial" w:eastAsia="Times New Roman" w:cs="Arial"/>
            <w:b/>
            <w:bCs/>
          </w:rPr>
          <w:delText>s</w:delText>
        </w:r>
      </w:del>
    </w:p>
    <w:p w:rsidRPr="00667594" w:rsidR="00C666A0" w:rsidDel="00F27B49" w:rsidP="19673A48" w:rsidRDefault="7C48147D" w14:paraId="1474B26F" w14:textId="594A4E67">
      <w:pPr>
        <w:spacing w:after="0" w:line="360" w:lineRule="auto"/>
        <w:rPr>
          <w:del w:author="Liu, Xiaowen (Kevin)" w:date="2024-12-09T15:54:00Z" w16du:dateUtc="2024-12-09T21:54:00Z" w:id="413"/>
          <w:rFonts w:ascii="Arial" w:hAnsi="Arial" w:eastAsia="Times New Roman" w:cs="Arial"/>
          <w:b/>
          <w:bCs/>
        </w:rPr>
      </w:pPr>
      <w:del w:author="Liu, Xiaowen (Kevin)" w:date="2024-12-09T15:54:00Z" w16du:dateUtc="2024-12-09T21:54:00Z" w:id="414">
        <w:r w:rsidRPr="19673A48" w:rsidDel="00F27B49">
          <w:rPr>
            <w:rFonts w:ascii="Arial" w:hAnsi="Arial" w:eastAsia="Times New Roman" w:cs="Arial"/>
            <w:b/>
            <w:bCs/>
          </w:rPr>
          <w:delText xml:space="preserve">E. coli </w:delText>
        </w:r>
        <w:r w:rsidRPr="19673A48" w:rsidDel="00F27B49" w:rsidR="00902CF8">
          <w:rPr>
            <w:rFonts w:ascii="Arial" w:hAnsi="Arial" w:eastAsia="Times New Roman" w:cs="Arial"/>
            <w:b/>
            <w:bCs/>
          </w:rPr>
          <w:delText xml:space="preserve">sample </w:delText>
        </w:r>
        <w:r w:rsidRPr="19673A48" w:rsidDel="00F27B49">
          <w:rPr>
            <w:rFonts w:ascii="Arial" w:hAnsi="Arial" w:eastAsia="Times New Roman" w:cs="Arial"/>
            <w:b/>
            <w:bCs/>
          </w:rPr>
          <w:delText>preparation</w:delText>
        </w:r>
      </w:del>
    </w:p>
    <w:p w:rsidRPr="00667594" w:rsidR="00C666A0" w:rsidDel="00F27B49" w:rsidP="0A993C85" w:rsidRDefault="7CA2312A" w14:paraId="1474B270" w14:textId="1AA62577">
      <w:pPr>
        <w:spacing w:after="0" w:line="360" w:lineRule="auto"/>
        <w:ind w:firstLine="360"/>
        <w:jc w:val="both"/>
        <w:rPr>
          <w:del w:author="Liu, Xiaowen (Kevin)" w:date="2024-12-09T15:54:00Z" w16du:dateUtc="2024-12-09T21:54:00Z" w:id="415"/>
          <w:rFonts w:ascii="Arial" w:hAnsi="Arial" w:eastAsia="Times New Roman" w:cs="Arial"/>
        </w:rPr>
      </w:pPr>
      <w:del w:author="Liu, Xiaowen (Kevin)" w:date="2024-12-09T15:54:00Z" w16du:dateUtc="2024-12-09T21:54:00Z" w:id="416">
        <w:r w:rsidRPr="19673A48" w:rsidDel="00F27B49">
          <w:rPr>
            <w:rFonts w:ascii="Arial" w:hAnsi="Arial" w:eastAsia="Times New Roman" w:cs="Arial"/>
            <w:rPrChange w:author="Wang, Daniel" w:date="2024-11-19T17:36:00Z" w:id="417">
              <w:rPr>
                <w:rFonts w:ascii="Arial" w:hAnsi="Arial" w:eastAsia="Times New Roman" w:cs="Arial"/>
                <w:highlight w:val="yellow"/>
              </w:rPr>
            </w:rPrChange>
          </w:rPr>
          <w:delText>E. coli K12 cells were pelleted through centrifugation at 5,000×g</w:delText>
        </w:r>
        <w:r w:rsidRPr="19673A48" w:rsidDel="00F27B49" w:rsidR="1DA91742">
          <w:rPr>
            <w:rFonts w:ascii="Arial" w:hAnsi="Arial" w:eastAsia="Times New Roman" w:cs="Arial"/>
            <w:rPrChange w:author="Wang, Daniel" w:date="2024-11-19T17:36:00Z" w:id="418">
              <w:rPr>
                <w:rFonts w:ascii="Arial" w:hAnsi="Arial" w:eastAsia="Times New Roman" w:cs="Arial"/>
                <w:highlight w:val="yellow"/>
              </w:rPr>
            </w:rPrChange>
          </w:rPr>
          <w:delText xml:space="preserve"> and</w:delText>
        </w:r>
        <w:r w:rsidRPr="19673A48" w:rsidDel="00F27B49">
          <w:rPr>
            <w:rFonts w:ascii="Arial" w:hAnsi="Arial" w:eastAsia="Times New Roman" w:cs="Arial"/>
            <w:rPrChange w:author="Wang, Daniel" w:date="2024-11-19T17:36:00Z" w:id="419">
              <w:rPr>
                <w:rFonts w:ascii="Arial" w:hAnsi="Arial" w:eastAsia="Times New Roman" w:cs="Arial"/>
                <w:highlight w:val="yellow"/>
              </w:rPr>
            </w:rPrChange>
          </w:rPr>
          <w:delText xml:space="preserve"> 4</w:delText>
        </w:r>
        <w:r w:rsidRPr="19673A48" w:rsidDel="00F27B49" w:rsidR="24A1B2C9">
          <w:rPr>
            <w:rFonts w:ascii="Symbol" w:hAnsi="Symbol" w:eastAsia="Symbol" w:cs="Symbol"/>
            <w:rPrChange w:author="Wang, Daniel" w:date="2024-11-19T17:36:00Z" w:id="420">
              <w:rPr>
                <w:rFonts w:ascii="Symbol" w:hAnsi="Symbol" w:eastAsia="Symbol" w:cs="Symbol"/>
                <w:highlight w:val="yellow"/>
              </w:rPr>
            </w:rPrChange>
          </w:rPr>
          <w:delText>°</w:delText>
        </w:r>
        <w:r w:rsidRPr="19673A48" w:rsidDel="00F27B49" w:rsidR="24A1B2C9">
          <w:rPr>
            <w:rFonts w:ascii="Arial" w:hAnsi="Arial" w:eastAsia="Times New Roman" w:cs="Arial"/>
            <w:rPrChange w:author="Wang, Daniel" w:date="2024-11-19T17:36:00Z" w:id="421">
              <w:rPr>
                <w:rFonts w:ascii="Arial" w:hAnsi="Arial" w:eastAsia="Times New Roman" w:cs="Arial"/>
                <w:highlight w:val="yellow"/>
              </w:rPr>
            </w:rPrChange>
          </w:rPr>
          <w:delText xml:space="preserve"> C </w:delText>
        </w:r>
        <w:r w:rsidRPr="19673A48" w:rsidDel="00F27B49">
          <w:rPr>
            <w:rFonts w:ascii="Arial" w:hAnsi="Arial" w:eastAsia="Times New Roman" w:cs="Arial"/>
            <w:rPrChange w:author="Wang, Daniel" w:date="2024-11-19T17:36:00Z" w:id="422">
              <w:rPr>
                <w:rFonts w:ascii="Arial" w:hAnsi="Arial" w:eastAsia="Times New Roman" w:cs="Arial"/>
                <w:highlight w:val="yellow"/>
              </w:rPr>
            </w:rPrChange>
          </w:rPr>
          <w:delText>for 5 min</w:delText>
        </w:r>
        <w:r w:rsidRPr="19673A48" w:rsidDel="00F27B49" w:rsidR="28E4024A">
          <w:rPr>
            <w:rFonts w:ascii="Arial" w:hAnsi="Arial" w:eastAsia="Times New Roman" w:cs="Arial"/>
            <w:rPrChange w:author="Wang, Daniel" w:date="2024-11-19T17:36:00Z" w:id="423">
              <w:rPr>
                <w:rFonts w:ascii="Arial" w:hAnsi="Arial" w:eastAsia="Times New Roman" w:cs="Arial"/>
                <w:highlight w:val="yellow"/>
              </w:rPr>
            </w:rPrChange>
          </w:rPr>
          <w:delText xml:space="preserve"> and washed with 5mL 1x PBS</w:delText>
        </w:r>
        <w:r w:rsidRPr="19673A48" w:rsidDel="00F27B49">
          <w:rPr>
            <w:rFonts w:ascii="Arial" w:hAnsi="Arial" w:eastAsia="Times New Roman" w:cs="Arial"/>
            <w:rPrChange w:author="Wang, Daniel" w:date="2024-11-19T17:36:00Z" w:id="424">
              <w:rPr>
                <w:rFonts w:ascii="Arial" w:hAnsi="Arial" w:eastAsia="Times New Roman" w:cs="Arial"/>
                <w:highlight w:val="yellow"/>
              </w:rPr>
            </w:rPrChange>
          </w:rPr>
          <w:delText>.</w:delText>
        </w:r>
        <w:r w:rsidRPr="19673A48" w:rsidDel="00F27B49">
          <w:rPr>
            <w:rFonts w:ascii="Arial" w:hAnsi="Arial" w:eastAsia="Times New Roman" w:cs="Arial"/>
          </w:rPr>
          <w:delText xml:space="preserve"> Cell pellets were resuspended in 200uL 25 mM ammonium bicarbonate (ABC) buffer with the addition of 1x (v/v) protease inhibitor (EDTA free). Cells were lysed by using 0.1mm beads that were mixed with cell and ABC buffer with ratio 1: 1: 2 (v/v) and beating for 3 min. After beads beating, the cell lysate was centrifuged at 12,000×g</w:delText>
        </w:r>
        <w:r w:rsidRPr="19673A48" w:rsidDel="00F27B49" w:rsidR="1DA91742">
          <w:rPr>
            <w:rFonts w:ascii="Arial" w:hAnsi="Arial" w:eastAsia="Times New Roman" w:cs="Arial"/>
          </w:rPr>
          <w:delText xml:space="preserve"> and</w:delText>
        </w:r>
        <w:r w:rsidRPr="19673A48" w:rsidDel="00F27B49">
          <w:rPr>
            <w:rFonts w:ascii="Arial" w:hAnsi="Arial" w:eastAsia="Times New Roman" w:cs="Arial"/>
          </w:rPr>
          <w:delText xml:space="preserve"> </w:delText>
        </w:r>
        <w:r w:rsidRPr="19673A48" w:rsidDel="00F27B49" w:rsidR="1DA91742">
          <w:rPr>
            <w:rFonts w:ascii="Arial" w:hAnsi="Arial" w:eastAsia="Times New Roman" w:cs="Arial"/>
          </w:rPr>
          <w:delText>4</w:delText>
        </w:r>
        <w:r w:rsidRPr="19673A48" w:rsidDel="00F27B49" w:rsidR="1DA91742">
          <w:rPr>
            <w:rFonts w:ascii="Symbol" w:hAnsi="Symbol" w:eastAsia="Symbol" w:cs="Symbol"/>
          </w:rPr>
          <w:delText>°</w:delText>
        </w:r>
        <w:r w:rsidRPr="19673A48" w:rsidDel="00F27B49" w:rsidR="1DA91742">
          <w:rPr>
            <w:rFonts w:ascii="Arial" w:hAnsi="Arial" w:eastAsia="Times New Roman" w:cs="Arial"/>
          </w:rPr>
          <w:delText xml:space="preserve"> C </w:delText>
        </w:r>
        <w:r w:rsidRPr="19673A48" w:rsidDel="00F27B49">
          <w:rPr>
            <w:rFonts w:ascii="Arial" w:hAnsi="Arial" w:eastAsia="Times New Roman" w:cs="Arial"/>
          </w:rPr>
          <w:delText xml:space="preserve">for 4 min to remove the insoluble debris. Then Amicon Ultra-0.5 centrifugal filter will be applied for desalting and concentrated by centrifuged at 14,000×g </w:delText>
        </w:r>
        <w:r w:rsidRPr="19673A48" w:rsidDel="00F27B49" w:rsidR="1DA91742">
          <w:rPr>
            <w:rFonts w:ascii="Arial" w:hAnsi="Arial" w:eastAsia="Times New Roman" w:cs="Arial"/>
          </w:rPr>
          <w:delText>and 4</w:delText>
        </w:r>
        <w:r w:rsidRPr="19673A48" w:rsidDel="00F27B49" w:rsidR="1DA91742">
          <w:rPr>
            <w:rFonts w:ascii="Symbol" w:hAnsi="Symbol" w:eastAsia="Symbol" w:cs="Symbol"/>
          </w:rPr>
          <w:delText>°</w:delText>
        </w:r>
        <w:r w:rsidRPr="19673A48" w:rsidDel="00F27B49" w:rsidR="1DA91742">
          <w:rPr>
            <w:rFonts w:ascii="Arial" w:hAnsi="Arial" w:eastAsia="Times New Roman" w:cs="Arial"/>
          </w:rPr>
          <w:delText xml:space="preserve"> C</w:delText>
        </w:r>
        <w:r w:rsidRPr="19673A48" w:rsidDel="00F27B49">
          <w:rPr>
            <w:rFonts w:ascii="Arial" w:hAnsi="Arial" w:eastAsia="Times New Roman" w:cs="Arial"/>
          </w:rPr>
          <w:delText xml:space="preserve"> for 20 min. 1 µL of 1M DTT </w:delText>
        </w:r>
        <w:r w:rsidRPr="19673A48" w:rsidDel="00F27B49" w:rsidR="7624C42D">
          <w:rPr>
            <w:rFonts w:ascii="Arial" w:hAnsi="Arial" w:eastAsia="Times New Roman" w:cs="Arial"/>
          </w:rPr>
          <w:delText>was added to the ly</w:delText>
        </w:r>
        <w:r w:rsidRPr="19673A48" w:rsidDel="00F27B49" w:rsidR="582FD23E">
          <w:rPr>
            <w:rFonts w:ascii="Arial" w:hAnsi="Arial" w:eastAsia="Times New Roman" w:cs="Arial"/>
          </w:rPr>
          <w:delText xml:space="preserve">sate </w:delText>
        </w:r>
        <w:r w:rsidRPr="19673A48" w:rsidDel="00F27B49" w:rsidR="7624C42D">
          <w:rPr>
            <w:rFonts w:ascii="Arial" w:hAnsi="Arial" w:eastAsia="Times New Roman" w:cs="Arial"/>
          </w:rPr>
          <w:delText xml:space="preserve">and allowed to react at 55°C for 45 minutes </w:delText>
        </w:r>
        <w:r w:rsidRPr="19673A48" w:rsidDel="00F27B49">
          <w:rPr>
            <w:rFonts w:ascii="Arial" w:hAnsi="Arial" w:eastAsia="Times New Roman" w:cs="Arial"/>
          </w:rPr>
          <w:delText>and</w:delText>
        </w:r>
        <w:r w:rsidRPr="19673A48" w:rsidDel="00F27B49" w:rsidR="582FD23E">
          <w:rPr>
            <w:rFonts w:ascii="Arial" w:hAnsi="Arial" w:eastAsia="Times New Roman" w:cs="Arial"/>
          </w:rPr>
          <w:delText xml:space="preserve"> then</w:delText>
        </w:r>
        <w:r w:rsidRPr="19673A48" w:rsidDel="00F27B49">
          <w:rPr>
            <w:rFonts w:ascii="Arial" w:hAnsi="Arial" w:eastAsia="Times New Roman" w:cs="Arial"/>
          </w:rPr>
          <w:delText xml:space="preserve"> 2.5 µL of 1M IAA were added and allowed to react at room temperature for 30 minutes</w:delText>
        </w:r>
        <w:r w:rsidRPr="19673A48" w:rsidDel="00F27B49" w:rsidR="582FD23E">
          <w:rPr>
            <w:rFonts w:ascii="Arial" w:hAnsi="Arial" w:eastAsia="Times New Roman" w:cs="Arial"/>
          </w:rPr>
          <w:delText>.</w:delText>
        </w:r>
        <w:r w:rsidRPr="19673A48" w:rsidDel="00F27B49">
          <w:rPr>
            <w:rFonts w:ascii="Arial" w:hAnsi="Arial" w:eastAsia="Times New Roman" w:cs="Arial"/>
          </w:rPr>
          <w:delText xml:space="preserve"> The concentration of the lysate was measured using the Pierce BCA Protein Assay Kit. </w:delText>
        </w:r>
      </w:del>
    </w:p>
    <w:p w:rsidRPr="00667594" w:rsidR="00C666A0" w:rsidDel="00F27B49" w:rsidP="0A993C85" w:rsidRDefault="7C48147D" w14:paraId="1474B271" w14:textId="2ECBBF93">
      <w:pPr>
        <w:spacing w:after="0" w:line="360" w:lineRule="auto"/>
        <w:rPr>
          <w:del w:author="Liu, Xiaowen (Kevin)" w:date="2024-12-09T15:54:00Z" w16du:dateUtc="2024-12-09T21:54:00Z" w:id="425"/>
          <w:rFonts w:ascii="Arial" w:hAnsi="Arial" w:eastAsia="Times New Roman" w:cs="Arial"/>
          <w:b/>
          <w:bCs/>
        </w:rPr>
      </w:pPr>
      <w:del w:author="Liu, Xiaowen (Kevin)" w:date="2024-12-09T15:54:00Z" w16du:dateUtc="2024-12-09T21:54:00Z" w:id="426">
        <w:r w:rsidRPr="0A993C85" w:rsidDel="00F27B49">
          <w:rPr>
            <w:rFonts w:ascii="Arial" w:hAnsi="Arial" w:eastAsia="Times New Roman" w:cs="Arial"/>
            <w:b/>
            <w:bCs/>
          </w:rPr>
          <w:delText xml:space="preserve">Top-down RPLC-MS/MS analysis </w:delText>
        </w:r>
      </w:del>
    </w:p>
    <w:p w:rsidRPr="003E0168" w:rsidR="00C666A0" w:rsidDel="00F27B49" w:rsidP="0A993C85" w:rsidRDefault="60F9B07B" w14:paraId="1474B272" w14:textId="283237D7">
      <w:pPr>
        <w:spacing w:after="0" w:line="360" w:lineRule="auto"/>
        <w:ind w:firstLine="360"/>
        <w:jc w:val="both"/>
        <w:rPr>
          <w:del w:author="Liu, Xiaowen (Kevin)" w:date="2024-12-09T15:54:00Z" w16du:dateUtc="2024-12-09T21:54:00Z" w:id="427"/>
          <w:rFonts w:ascii="Arial" w:hAnsi="Arial" w:eastAsia="Times New Roman" w:cs="Arial"/>
        </w:rPr>
      </w:pPr>
      <w:del w:author="Liu, Xiaowen (Kevin)" w:date="2024-12-09T15:54:00Z" w16du:dateUtc="2024-12-09T21:54:00Z" w:id="428">
        <w:r w:rsidRPr="003E0168" w:rsidDel="00F27B49">
          <w:rPr>
            <w:rFonts w:ascii="Arial" w:hAnsi="Arial" w:eastAsia="Times New Roman" w:cs="Arial"/>
          </w:rPr>
          <w:delText xml:space="preserve">A total of </w:delText>
        </w:r>
        <w:r w:rsidRPr="003E0168" w:rsidDel="00F27B49" w:rsidR="7CA2312A">
          <w:rPr>
            <w:rFonts w:ascii="Arial" w:hAnsi="Arial" w:eastAsia="Times New Roman" w:cs="Arial"/>
          </w:rPr>
          <w:delText>300ng</w:delText>
        </w:r>
        <w:r w:rsidRPr="003E0168" w:rsidDel="00F27B49">
          <w:rPr>
            <w:rFonts w:ascii="Arial" w:hAnsi="Arial" w:eastAsia="Times New Roman" w:cs="Arial"/>
          </w:rPr>
          <w:delText xml:space="preserve"> E. coli</w:delText>
        </w:r>
        <w:r w:rsidRPr="003E0168" w:rsidDel="00F27B49" w:rsidR="7CA2312A">
          <w:rPr>
            <w:rFonts w:ascii="Arial" w:hAnsi="Arial" w:eastAsia="Times New Roman" w:cs="Arial"/>
          </w:rPr>
          <w:delText xml:space="preserve"> protein was </w:delText>
        </w:r>
        <w:r w:rsidRPr="003E0168" w:rsidDel="00F27B49" w:rsidR="2C3B8CAD">
          <w:rPr>
            <w:rFonts w:ascii="Arial" w:hAnsi="Arial" w:eastAsia="Times New Roman" w:cs="Arial"/>
          </w:rPr>
          <w:delText xml:space="preserve">analyzed using a Thermo Scientific (Waltham, MA, USA) Ultimate 3000 LC system with </w:delText>
        </w:r>
        <w:r w:rsidRPr="003E0168" w:rsidDel="00F27B49" w:rsidR="7CA2312A">
          <w:rPr>
            <w:rFonts w:ascii="Arial" w:hAnsi="Arial" w:eastAsia="Times New Roman" w:cs="Arial"/>
          </w:rPr>
          <w:delText xml:space="preserve">a C2 RPLC capillary column (100 μm i.d., 60 cm length, Richland, WA, CoAnn) </w:delText>
        </w:r>
        <w:r w:rsidRPr="003E0168" w:rsidDel="00F27B49" w:rsidR="00EA0364">
          <w:rPr>
            <w:rFonts w:ascii="Arial" w:hAnsi="Arial" w:eastAsia="Times New Roman" w:cs="Arial"/>
          </w:rPr>
          <w:delText xml:space="preserve">coupled with </w:delText>
        </w:r>
        <w:r w:rsidRPr="003E0168" w:rsidDel="00F27B49" w:rsidR="0F1FCE41">
          <w:rPr>
            <w:rFonts w:ascii="Arial" w:hAnsi="Arial" w:eastAsia="Times New Roman" w:cs="Arial"/>
          </w:rPr>
          <w:delText>a Thermo Orbitrap Lumos mass spectrometer (</w:delText>
        </w:r>
        <w:r w:rsidRPr="003E0168" w:rsidDel="00F27B49" w:rsidR="331CBE91">
          <w:rPr>
            <w:rFonts w:ascii="Arial" w:hAnsi="Arial" w:eastAsia="Times New Roman" w:cs="Arial"/>
          </w:rPr>
          <w:delText>Waltham MA, USA</w:delText>
        </w:r>
        <w:r w:rsidRPr="003E0168" w:rsidDel="00F27B49" w:rsidR="0F1FCE41">
          <w:rPr>
            <w:rFonts w:ascii="Arial" w:hAnsi="Arial" w:eastAsia="Times New Roman" w:cs="Arial"/>
            <w:rPrChange w:author="Liu, Xiaowen (Kevin)" w:date="2024-12-09T12:07:00Z" w16du:dateUtc="2024-12-09T18:07:00Z" w:id="429">
              <w:rPr>
                <w:rFonts w:ascii="Arial" w:hAnsi="Arial" w:eastAsia="Times New Roman" w:cs="Arial"/>
                <w:highlight w:val="yellow"/>
              </w:rPr>
            </w:rPrChange>
          </w:rPr>
          <w:delText>)</w:delText>
        </w:r>
        <w:r w:rsidRPr="003E0168" w:rsidDel="00F27B49" w:rsidR="7CA2312A">
          <w:rPr>
            <w:rFonts w:ascii="Arial" w:hAnsi="Arial" w:eastAsia="Times New Roman" w:cs="Arial"/>
            <w:rPrChange w:author="Liu, Xiaowen (Kevin)" w:date="2024-12-09T12:07:00Z" w16du:dateUtc="2024-12-09T18:07:00Z" w:id="430">
              <w:rPr>
                <w:rFonts w:ascii="Arial" w:hAnsi="Arial" w:eastAsia="Times New Roman" w:cs="Arial"/>
                <w:highlight w:val="yellow"/>
              </w:rPr>
            </w:rPrChange>
          </w:rPr>
          <w:delText>.</w:delText>
        </w:r>
        <w:r w:rsidRPr="003E0168" w:rsidDel="00F27B49" w:rsidR="7CA2312A">
          <w:rPr>
            <w:rFonts w:ascii="Arial" w:hAnsi="Arial" w:eastAsia="Times New Roman" w:cs="Arial"/>
          </w:rPr>
          <w:delText xml:space="preserve"> Mobile phase A was 0.1% FA in water. Mobile phase B was 0.1% FA, 50% acetonitrile with 50% isopropanol. </w:delText>
        </w:r>
        <w:r w:rsidRPr="006F55E2" w:rsidDel="00F27B49" w:rsidR="7CA2312A">
          <w:rPr>
            <w:rFonts w:ascii="Arial" w:hAnsi="Arial" w:eastAsia="Times New Roman" w:cs="Arial"/>
            <w:highlight w:val="yellow"/>
            <w:rPrChange w:author="Liu, Xiaowen (Kevin)" w:date="2024-12-09T12:08:00Z" w16du:dateUtc="2024-12-09T18:08:00Z" w:id="431">
              <w:rPr>
                <w:rFonts w:ascii="Arial" w:hAnsi="Arial" w:eastAsia="Times New Roman" w:cs="Arial"/>
              </w:rPr>
            </w:rPrChange>
          </w:rPr>
          <w:delText xml:space="preserve">A </w:delText>
        </w:r>
      </w:del>
      <w:del w:author="Liu, Xiaowen (Kevin)" w:date="2024-12-09T12:07:00Z" w16du:dateUtc="2024-12-09T18:07:00Z" w:id="432">
        <w:r w:rsidRPr="006F55E2" w:rsidDel="005D2F00" w:rsidR="7CA2312A">
          <w:rPr>
            <w:rFonts w:ascii="Arial" w:hAnsi="Arial" w:eastAsia="Times New Roman" w:cs="Arial"/>
            <w:highlight w:val="yellow"/>
            <w:rPrChange w:author="Liu, Xiaowen (Kevin)" w:date="2024-12-09T12:08:00Z" w16du:dateUtc="2024-12-09T18:08:00Z" w:id="433">
              <w:rPr>
                <w:rFonts w:ascii="Arial" w:hAnsi="Arial" w:eastAsia="Times New Roman" w:cs="Arial"/>
              </w:rPr>
            </w:rPrChange>
          </w:rPr>
          <w:delText>90</w:delText>
        </w:r>
      </w:del>
      <w:del w:author="Liu, Xiaowen (Kevin)" w:date="2024-12-09T15:54:00Z" w16du:dateUtc="2024-12-09T21:54:00Z" w:id="434">
        <w:r w:rsidRPr="006F55E2" w:rsidDel="00F27B49" w:rsidR="7CA2312A">
          <w:rPr>
            <w:rFonts w:ascii="Arial" w:hAnsi="Arial" w:eastAsia="Times New Roman" w:cs="Arial"/>
            <w:highlight w:val="yellow"/>
            <w:rPrChange w:author="Liu, Xiaowen (Kevin)" w:date="2024-12-09T12:08:00Z" w16du:dateUtc="2024-12-09T18:08:00Z" w:id="435">
              <w:rPr>
                <w:rFonts w:ascii="Arial" w:hAnsi="Arial" w:eastAsia="Times New Roman" w:cs="Arial"/>
              </w:rPr>
            </w:rPrChange>
          </w:rPr>
          <w:delText>-min gradient from 10% to 65% of mobile phase B (0-5 min</w:delText>
        </w:r>
      </w:del>
      <w:del w:author="Liu, Xiaowen (Kevin)" w:date="2024-12-09T12:09:00Z" w16du:dateUtc="2024-12-09T18:09:00Z" w:id="436">
        <w:r w:rsidRPr="006F55E2" w:rsidDel="00E60B20" w:rsidR="7CA2312A">
          <w:rPr>
            <w:rFonts w:ascii="Arial" w:hAnsi="Arial" w:eastAsia="Times New Roman" w:cs="Arial"/>
            <w:highlight w:val="yellow"/>
            <w:rPrChange w:author="Liu, Xiaowen (Kevin)" w:date="2024-12-09T12:08:00Z" w16du:dateUtc="2024-12-09T18:08:00Z" w:id="437">
              <w:rPr>
                <w:rFonts w:ascii="Arial" w:hAnsi="Arial" w:eastAsia="Times New Roman" w:cs="Arial"/>
              </w:rPr>
            </w:rPrChange>
          </w:rPr>
          <w:delText>utes</w:delText>
        </w:r>
      </w:del>
      <w:del w:author="Liu, Xiaowen (Kevin)" w:date="2024-12-09T15:54:00Z" w16du:dateUtc="2024-12-09T21:54:00Z" w:id="438">
        <w:r w:rsidRPr="006F55E2" w:rsidDel="00F27B49" w:rsidR="7CA2312A">
          <w:rPr>
            <w:rFonts w:ascii="Arial" w:hAnsi="Arial" w:eastAsia="Times New Roman" w:cs="Arial"/>
            <w:highlight w:val="yellow"/>
            <w:rPrChange w:author="Liu, Xiaowen (Kevin)" w:date="2024-12-09T12:08:00Z" w16du:dateUtc="2024-12-09T18:08:00Z" w:id="439">
              <w:rPr>
                <w:rFonts w:ascii="Arial" w:hAnsi="Arial" w:eastAsia="Times New Roman" w:cs="Arial"/>
              </w:rPr>
            </w:rPrChange>
          </w:rPr>
          <w:delText xml:space="preserve"> 5%</w:delText>
        </w:r>
      </w:del>
      <w:del w:author="Liu, Xiaowen (Kevin)" w:date="2024-12-09T12:09:00Z" w16du:dateUtc="2024-12-09T18:09:00Z" w:id="440">
        <w:r w:rsidRPr="006F55E2" w:rsidDel="00E60B20" w:rsidR="7CA2312A">
          <w:rPr>
            <w:rFonts w:ascii="Arial" w:hAnsi="Arial" w:eastAsia="Times New Roman" w:cs="Arial"/>
            <w:highlight w:val="yellow"/>
            <w:rPrChange w:author="Liu, Xiaowen (Kevin)" w:date="2024-12-09T12:08:00Z" w16du:dateUtc="2024-12-09T18:08:00Z" w:id="441">
              <w:rPr>
                <w:rFonts w:ascii="Arial" w:hAnsi="Arial" w:eastAsia="Times New Roman" w:cs="Arial"/>
              </w:rPr>
            </w:rPrChange>
          </w:rPr>
          <w:delText xml:space="preserve"> mobile phase B</w:delText>
        </w:r>
      </w:del>
      <w:del w:author="Liu, Xiaowen (Kevin)" w:date="2024-12-09T15:54:00Z" w16du:dateUtc="2024-12-09T21:54:00Z" w:id="442">
        <w:r w:rsidRPr="006F55E2" w:rsidDel="00F27B49" w:rsidR="7CA2312A">
          <w:rPr>
            <w:rFonts w:ascii="Arial" w:hAnsi="Arial" w:eastAsia="Times New Roman" w:cs="Arial"/>
            <w:highlight w:val="yellow"/>
            <w:rPrChange w:author="Liu, Xiaowen (Kevin)" w:date="2024-12-09T12:08:00Z" w16du:dateUtc="2024-12-09T18:08:00Z" w:id="443">
              <w:rPr>
                <w:rFonts w:ascii="Arial" w:hAnsi="Arial" w:eastAsia="Times New Roman" w:cs="Arial"/>
              </w:rPr>
            </w:rPrChange>
          </w:rPr>
          <w:delText>, 5-7 min</w:delText>
        </w:r>
      </w:del>
      <w:del w:author="Liu, Xiaowen (Kevin)" w:date="2024-12-09T12:09:00Z" w16du:dateUtc="2024-12-09T18:09:00Z" w:id="444">
        <w:r w:rsidRPr="006F55E2" w:rsidDel="00E60B20" w:rsidR="7CA2312A">
          <w:rPr>
            <w:rFonts w:ascii="Arial" w:hAnsi="Arial" w:eastAsia="Times New Roman" w:cs="Arial"/>
            <w:highlight w:val="yellow"/>
            <w:rPrChange w:author="Liu, Xiaowen (Kevin)" w:date="2024-12-09T12:08:00Z" w16du:dateUtc="2024-12-09T18:08:00Z" w:id="445">
              <w:rPr>
                <w:rFonts w:ascii="Arial" w:hAnsi="Arial" w:eastAsia="Times New Roman" w:cs="Arial"/>
              </w:rPr>
            </w:rPrChange>
          </w:rPr>
          <w:delText>utes</w:delText>
        </w:r>
      </w:del>
      <w:del w:author="Liu, Xiaowen (Kevin)" w:date="2024-12-09T15:54:00Z" w16du:dateUtc="2024-12-09T21:54:00Z" w:id="446">
        <w:r w:rsidRPr="006F55E2" w:rsidDel="00F27B49" w:rsidR="7CA2312A">
          <w:rPr>
            <w:rFonts w:ascii="Arial" w:hAnsi="Arial" w:eastAsia="Times New Roman" w:cs="Arial"/>
            <w:highlight w:val="yellow"/>
            <w:rPrChange w:author="Liu, Xiaowen (Kevin)" w:date="2024-12-09T12:08:00Z" w16du:dateUtc="2024-12-09T18:08:00Z" w:id="447">
              <w:rPr>
                <w:rFonts w:ascii="Arial" w:hAnsi="Arial" w:eastAsia="Times New Roman" w:cs="Arial"/>
              </w:rPr>
            </w:rPrChange>
          </w:rPr>
          <w:delText xml:space="preserve"> 25%</w:delText>
        </w:r>
      </w:del>
      <w:del w:author="Liu, Xiaowen (Kevin)" w:date="2024-12-09T12:09:00Z" w16du:dateUtc="2024-12-09T18:09:00Z" w:id="448">
        <w:r w:rsidRPr="006F55E2" w:rsidDel="00835309" w:rsidR="7CA2312A">
          <w:rPr>
            <w:rFonts w:ascii="Arial" w:hAnsi="Arial" w:eastAsia="Times New Roman" w:cs="Arial"/>
            <w:highlight w:val="yellow"/>
            <w:rPrChange w:author="Liu, Xiaowen (Kevin)" w:date="2024-12-09T12:08:00Z" w16du:dateUtc="2024-12-09T18:08:00Z" w:id="449">
              <w:rPr>
                <w:rFonts w:ascii="Arial" w:hAnsi="Arial" w:eastAsia="Times New Roman" w:cs="Arial"/>
              </w:rPr>
            </w:rPrChange>
          </w:rPr>
          <w:delText xml:space="preserve"> mobile phase B</w:delText>
        </w:r>
      </w:del>
      <w:del w:author="Liu, Xiaowen (Kevin)" w:date="2024-12-09T15:54:00Z" w16du:dateUtc="2024-12-09T21:54:00Z" w:id="450">
        <w:r w:rsidRPr="006F55E2" w:rsidDel="00F27B49" w:rsidR="7CA2312A">
          <w:rPr>
            <w:rFonts w:ascii="Arial" w:hAnsi="Arial" w:eastAsia="Times New Roman" w:cs="Arial"/>
            <w:highlight w:val="yellow"/>
            <w:rPrChange w:author="Liu, Xiaowen (Kevin)" w:date="2024-12-09T12:08:00Z" w16du:dateUtc="2024-12-09T18:08:00Z" w:id="451">
              <w:rPr>
                <w:rFonts w:ascii="Arial" w:hAnsi="Arial" w:eastAsia="Times New Roman" w:cs="Arial"/>
              </w:rPr>
            </w:rPrChange>
          </w:rPr>
          <w:delText>, 7-97 min</w:delText>
        </w:r>
      </w:del>
      <w:del w:author="Liu, Xiaowen (Kevin)" w:date="2024-12-09T12:09:00Z" w16du:dateUtc="2024-12-09T18:09:00Z" w:id="452">
        <w:r w:rsidRPr="006F55E2" w:rsidDel="00835309" w:rsidR="7CA2312A">
          <w:rPr>
            <w:rFonts w:ascii="Arial" w:hAnsi="Arial" w:eastAsia="Times New Roman" w:cs="Arial"/>
            <w:highlight w:val="yellow"/>
            <w:rPrChange w:author="Liu, Xiaowen (Kevin)" w:date="2024-12-09T12:08:00Z" w16du:dateUtc="2024-12-09T18:08:00Z" w:id="453">
              <w:rPr>
                <w:rFonts w:ascii="Arial" w:hAnsi="Arial" w:eastAsia="Times New Roman" w:cs="Arial"/>
              </w:rPr>
            </w:rPrChange>
          </w:rPr>
          <w:delText>utes</w:delText>
        </w:r>
      </w:del>
      <w:del w:author="Liu, Xiaowen (Kevin)" w:date="2024-12-09T15:54:00Z" w16du:dateUtc="2024-12-09T21:54:00Z" w:id="454">
        <w:r w:rsidRPr="006F55E2" w:rsidDel="00F27B49" w:rsidR="7CA2312A">
          <w:rPr>
            <w:rFonts w:ascii="Arial" w:hAnsi="Arial" w:eastAsia="Times New Roman" w:cs="Arial"/>
            <w:highlight w:val="yellow"/>
            <w:rPrChange w:author="Liu, Xiaowen (Kevin)" w:date="2024-12-09T12:08:00Z" w16du:dateUtc="2024-12-09T18:08:00Z" w:id="455">
              <w:rPr>
                <w:rFonts w:ascii="Arial" w:hAnsi="Arial" w:eastAsia="Times New Roman" w:cs="Arial"/>
              </w:rPr>
            </w:rPrChange>
          </w:rPr>
          <w:delText xml:space="preserve"> 65%</w:delText>
        </w:r>
      </w:del>
      <w:del w:author="Liu, Xiaowen (Kevin)" w:date="2024-12-09T12:10:00Z" w16du:dateUtc="2024-12-09T18:10:00Z" w:id="456">
        <w:r w:rsidRPr="006F55E2" w:rsidDel="00835309" w:rsidR="7CA2312A">
          <w:rPr>
            <w:rFonts w:ascii="Arial" w:hAnsi="Arial" w:eastAsia="Times New Roman" w:cs="Arial"/>
            <w:highlight w:val="yellow"/>
            <w:rPrChange w:author="Liu, Xiaowen (Kevin)" w:date="2024-12-09T12:08:00Z" w16du:dateUtc="2024-12-09T18:08:00Z" w:id="457">
              <w:rPr>
                <w:rFonts w:ascii="Arial" w:hAnsi="Arial" w:eastAsia="Times New Roman" w:cs="Arial"/>
              </w:rPr>
            </w:rPrChange>
          </w:rPr>
          <w:delText xml:space="preserve"> mobile phase B</w:delText>
        </w:r>
      </w:del>
      <w:del w:author="Liu, Xiaowen (Kevin)" w:date="2024-12-09T15:54:00Z" w16du:dateUtc="2024-12-09T21:54:00Z" w:id="458">
        <w:r w:rsidRPr="003E0168" w:rsidDel="00F27B49" w:rsidR="7CA2312A">
          <w:rPr>
            <w:rFonts w:ascii="Arial" w:hAnsi="Arial" w:eastAsia="Times New Roman" w:cs="Arial"/>
          </w:rPr>
          <w:delText xml:space="preserve">) was applied with a flow rate of 200 nL/min. </w:delText>
        </w:r>
      </w:del>
    </w:p>
    <w:p w:rsidRPr="003E0168" w:rsidR="00D302E3" w:rsidDel="00F27B49" w:rsidP="19673A48" w:rsidRDefault="0E04C5FA" w14:paraId="560C76EC" w14:textId="7444F74C">
      <w:pPr>
        <w:spacing w:after="0" w:line="360" w:lineRule="auto"/>
        <w:ind w:firstLine="360"/>
        <w:jc w:val="both"/>
        <w:rPr>
          <w:del w:author="Liu, Xiaowen (Kevin)" w:date="2024-12-09T15:54:00Z" w16du:dateUtc="2024-12-09T21:54:00Z" w:id="459"/>
          <w:rFonts w:ascii="Arial" w:hAnsi="Arial" w:eastAsia="Times New Roman" w:cs="Arial"/>
        </w:rPr>
      </w:pPr>
      <w:del w:author="Liu, Xiaowen (Kevin)" w:date="2024-12-09T15:54:00Z" w16du:dateUtc="2024-12-09T21:54:00Z" w:id="460">
        <w:r w:rsidRPr="00382FF4" w:rsidDel="00F27B49">
          <w:rPr>
            <w:rFonts w:ascii="Arial" w:hAnsi="Arial" w:eastAsia="Times New Roman" w:cs="Arial"/>
            <w:highlight w:val="yellow"/>
            <w:rPrChange w:author="Liu, Xiaowen (Kevin)" w:date="2024-12-09T12:55:00Z" w16du:dateUtc="2024-12-09T18:55:00Z" w:id="461">
              <w:rPr>
                <w:rFonts w:ascii="Arial" w:hAnsi="Arial" w:eastAsia="Times New Roman" w:cs="Arial"/>
              </w:rPr>
            </w:rPrChange>
          </w:rPr>
          <w:delText xml:space="preserve">The </w:delText>
        </w:r>
        <w:r w:rsidRPr="00382FF4" w:rsidDel="00F27B49" w:rsidR="00EA0364">
          <w:rPr>
            <w:rFonts w:ascii="Arial" w:hAnsi="Arial" w:eastAsia="Times New Roman" w:cs="Arial"/>
            <w:highlight w:val="yellow"/>
            <w:rPrChange w:author="Liu, Xiaowen (Kevin)" w:date="2024-12-09T12:55:00Z" w16du:dateUtc="2024-12-09T18:55:00Z" w:id="462">
              <w:rPr>
                <w:rFonts w:ascii="Arial" w:hAnsi="Arial" w:eastAsia="Times New Roman" w:cs="Arial"/>
              </w:rPr>
            </w:rPrChange>
          </w:rPr>
          <w:delText>DDA</w:delText>
        </w:r>
        <w:r w:rsidRPr="00382FF4" w:rsidDel="00F27B49" w:rsidR="0790ED48">
          <w:rPr>
            <w:rFonts w:ascii="Arial" w:hAnsi="Arial" w:eastAsia="Times New Roman" w:cs="Arial"/>
            <w:highlight w:val="yellow"/>
            <w:rPrChange w:author="Liu, Xiaowen (Kevin)" w:date="2024-12-09T12:55:00Z" w16du:dateUtc="2024-12-09T18:55:00Z" w:id="463">
              <w:rPr>
                <w:rFonts w:ascii="Arial" w:hAnsi="Arial" w:eastAsia="Times New Roman" w:cs="Arial"/>
              </w:rPr>
            </w:rPrChange>
          </w:rPr>
          <w:delText xml:space="preserve"> mode</w:delText>
        </w:r>
        <w:r w:rsidRPr="00382FF4" w:rsidDel="00F27B49">
          <w:rPr>
            <w:rFonts w:ascii="Arial" w:hAnsi="Arial" w:eastAsia="Times New Roman" w:cs="Arial"/>
            <w:highlight w:val="yellow"/>
            <w:rPrChange w:author="Liu, Xiaowen (Kevin)" w:date="2024-12-09T12:55:00Z" w16du:dateUtc="2024-12-09T18:55:00Z" w:id="464">
              <w:rPr>
                <w:rFonts w:ascii="Arial" w:hAnsi="Arial" w:eastAsia="Times New Roman" w:cs="Arial"/>
              </w:rPr>
            </w:rPrChange>
          </w:rPr>
          <w:delText xml:space="preserve"> was used in the MS analysis</w:delText>
        </w:r>
        <w:r w:rsidRPr="00382FF4" w:rsidDel="00F27B49" w:rsidR="0790ED48">
          <w:rPr>
            <w:rFonts w:ascii="Arial" w:hAnsi="Arial" w:eastAsia="Times New Roman" w:cs="Arial"/>
            <w:highlight w:val="yellow"/>
            <w:rPrChange w:author="Liu, Xiaowen (Kevin)" w:date="2024-12-09T12:55:00Z" w16du:dateUtc="2024-12-09T18:55:00Z" w:id="465">
              <w:rPr>
                <w:rFonts w:ascii="Arial" w:hAnsi="Arial" w:eastAsia="Times New Roman" w:cs="Arial"/>
              </w:rPr>
            </w:rPrChange>
          </w:rPr>
          <w:delText xml:space="preserve">. </w:delText>
        </w:r>
      </w:del>
      <w:ins w:author="Wang, Daniel" w:date="2024-12-02T18:29:00Z" w:id="466">
        <w:del w:author="Liu, Xiaowen (Kevin)" w:date="2024-12-09T15:54:00Z" w16du:dateUtc="2024-12-09T21:54:00Z" w:id="467">
          <w:r w:rsidRPr="00382FF4" w:rsidDel="00F27B49" w:rsidR="7188D619">
            <w:rPr>
              <w:rFonts w:ascii="Arial" w:hAnsi="Arial" w:eastAsia="Times New Roman" w:cs="Arial"/>
              <w:highlight w:val="yellow"/>
              <w:rPrChange w:author="Liu, Xiaowen (Kevin)" w:date="2024-12-09T12:55:00Z" w16du:dateUtc="2024-12-09T18:55:00Z" w:id="468">
                <w:rPr>
                  <w:rFonts w:ascii="Arial" w:hAnsi="Arial" w:eastAsia="Times New Roman" w:cs="Arial"/>
                </w:rPr>
              </w:rPrChange>
            </w:rPr>
            <w:delText>MS1 was</w:delText>
          </w:r>
        </w:del>
      </w:ins>
      <w:ins w:author="Wang, Daniel" w:date="2024-12-02T18:28:00Z" w:id="469">
        <w:del w:author="Liu, Xiaowen (Kevin)" w:date="2024-12-09T15:54:00Z" w16du:dateUtc="2024-12-09T21:54:00Z" w:id="470">
          <w:r w:rsidRPr="00382FF4" w:rsidDel="00F27B49" w:rsidR="7188D619">
            <w:rPr>
              <w:rFonts w:ascii="Arial" w:hAnsi="Arial" w:eastAsia="Times New Roman" w:cs="Arial"/>
              <w:color w:val="000000" w:themeColor="text1"/>
              <w:highlight w:val="yellow"/>
              <w:rPrChange w:author="Liu, Xiaowen (Kevin)" w:date="2024-12-09T12:55:00Z" w16du:dateUtc="2024-12-09T18:55:00Z" w:id="471">
                <w:rPr>
                  <w:rFonts w:ascii="Times New Roman" w:hAnsi="Times New Roman" w:eastAsia="Times New Roman" w:cs="Times New Roman"/>
                  <w:color w:val="000000" w:themeColor="text1"/>
                  <w:sz w:val="24"/>
                  <w:szCs w:val="24"/>
                </w:rPr>
              </w:rPrChange>
            </w:rPr>
            <w:delText xml:space="preserve"> performed at a resolution of 120,000, incorporating two micro scans across six distinct runs</w:delText>
          </w:r>
        </w:del>
        <w:del w:author="Liu, Xiaowen (Kevin)" w:date="2024-12-09T12:11:00Z" w16du:dateUtc="2024-12-09T18:11:00Z" w:id="472">
          <w:r w:rsidRPr="00382FF4" w:rsidDel="007F5A4B" w:rsidR="7188D619">
            <w:rPr>
              <w:rFonts w:ascii="Arial" w:hAnsi="Arial" w:eastAsia="Times New Roman" w:cs="Arial"/>
              <w:color w:val="000000" w:themeColor="text1"/>
              <w:highlight w:val="yellow"/>
              <w:rPrChange w:author="Liu, Xiaowen (Kevin)" w:date="2024-12-09T12:55:00Z" w16du:dateUtc="2024-12-09T18:55:00Z" w:id="473">
                <w:rPr>
                  <w:rFonts w:ascii="Times New Roman" w:hAnsi="Times New Roman" w:eastAsia="Times New Roman" w:cs="Times New Roman"/>
                  <w:color w:val="000000" w:themeColor="text1"/>
                  <w:sz w:val="24"/>
                  <w:szCs w:val="24"/>
                </w:rPr>
              </w:rPrChange>
            </w:rPr>
            <w:delText xml:space="preserve"> (N=2)</w:delText>
          </w:r>
        </w:del>
        <w:del w:author="Liu, Xiaowen (Kevin)" w:date="2024-12-09T15:54:00Z" w16du:dateUtc="2024-12-09T21:54:00Z" w:id="474">
          <w:r w:rsidRPr="00382FF4" w:rsidDel="00F27B49" w:rsidR="7188D619">
            <w:rPr>
              <w:rFonts w:ascii="Arial" w:hAnsi="Arial" w:eastAsia="Times New Roman" w:cs="Arial"/>
              <w:color w:val="000000" w:themeColor="text1"/>
              <w:highlight w:val="yellow"/>
              <w:rPrChange w:author="Liu, Xiaowen (Kevin)" w:date="2024-12-09T12:55:00Z" w16du:dateUtc="2024-12-09T18:55:00Z" w:id="475">
                <w:rPr>
                  <w:rFonts w:ascii="Times New Roman" w:hAnsi="Times New Roman" w:eastAsia="Times New Roman" w:cs="Times New Roman"/>
                  <w:color w:val="000000" w:themeColor="text1"/>
                  <w:sz w:val="24"/>
                  <w:szCs w:val="24"/>
                </w:rPr>
              </w:rPrChange>
            </w:rPr>
            <w:delText>, each covering a mass-to-charge (</w:delText>
          </w:r>
          <w:r w:rsidRPr="00382FF4" w:rsidDel="00F27B49" w:rsidR="7188D619">
            <w:rPr>
              <w:rFonts w:ascii="Arial" w:hAnsi="Arial" w:eastAsia="Times New Roman" w:cs="Arial"/>
              <w:i/>
              <w:iCs/>
              <w:color w:val="000000" w:themeColor="text1"/>
              <w:highlight w:val="yellow"/>
              <w:rPrChange w:author="Liu, Xiaowen (Kevin)" w:date="2024-12-09T12:55:00Z" w16du:dateUtc="2024-12-09T18:55:00Z" w:id="476">
                <w:rPr>
                  <w:rFonts w:ascii="Times New Roman" w:hAnsi="Times New Roman" w:eastAsia="Times New Roman" w:cs="Times New Roman"/>
                  <w:color w:val="000000" w:themeColor="text1"/>
                  <w:sz w:val="24"/>
                  <w:szCs w:val="24"/>
                </w:rPr>
              </w:rPrChange>
            </w:rPr>
            <w:delText>m</w:delText>
          </w:r>
          <w:r w:rsidRPr="00382FF4" w:rsidDel="00F27B49" w:rsidR="7188D619">
            <w:rPr>
              <w:rFonts w:ascii="Arial" w:hAnsi="Arial" w:eastAsia="Times New Roman" w:cs="Arial"/>
              <w:color w:val="000000" w:themeColor="text1"/>
              <w:highlight w:val="yellow"/>
              <w:rPrChange w:author="Liu, Xiaowen (Kevin)" w:date="2024-12-09T12:55:00Z" w16du:dateUtc="2024-12-09T18:55:00Z" w:id="477">
                <w:rPr>
                  <w:rFonts w:ascii="Times New Roman" w:hAnsi="Times New Roman" w:eastAsia="Times New Roman" w:cs="Times New Roman"/>
                  <w:color w:val="000000" w:themeColor="text1"/>
                  <w:sz w:val="24"/>
                  <w:szCs w:val="24"/>
                </w:rPr>
              </w:rPrChange>
            </w:rPr>
            <w:delText>/</w:delText>
          </w:r>
          <w:r w:rsidRPr="00382FF4" w:rsidDel="00F27B49" w:rsidR="7188D619">
            <w:rPr>
              <w:rFonts w:ascii="Arial" w:hAnsi="Arial" w:eastAsia="Times New Roman" w:cs="Arial"/>
              <w:i/>
              <w:iCs/>
              <w:color w:val="000000" w:themeColor="text1"/>
              <w:highlight w:val="yellow"/>
              <w:rPrChange w:author="Liu, Xiaowen (Kevin)" w:date="2024-12-09T12:55:00Z" w16du:dateUtc="2024-12-09T18:55:00Z" w:id="478">
                <w:rPr>
                  <w:rFonts w:ascii="Times New Roman" w:hAnsi="Times New Roman" w:eastAsia="Times New Roman" w:cs="Times New Roman"/>
                  <w:color w:val="000000" w:themeColor="text1"/>
                  <w:sz w:val="24"/>
                  <w:szCs w:val="24"/>
                </w:rPr>
              </w:rPrChange>
            </w:rPr>
            <w:delText>z</w:delText>
          </w:r>
          <w:r w:rsidRPr="00382FF4" w:rsidDel="00F27B49" w:rsidR="7188D619">
            <w:rPr>
              <w:rFonts w:ascii="Arial" w:hAnsi="Arial" w:eastAsia="Times New Roman" w:cs="Arial"/>
              <w:color w:val="000000" w:themeColor="text1"/>
              <w:highlight w:val="yellow"/>
              <w:rPrChange w:author="Liu, Xiaowen (Kevin)" w:date="2024-12-09T12:55:00Z" w16du:dateUtc="2024-12-09T18:55:00Z" w:id="479">
                <w:rPr>
                  <w:rFonts w:ascii="Times New Roman" w:hAnsi="Times New Roman" w:eastAsia="Times New Roman" w:cs="Times New Roman"/>
                  <w:color w:val="000000" w:themeColor="text1"/>
                  <w:sz w:val="24"/>
                  <w:szCs w:val="24"/>
                </w:rPr>
              </w:rPrChange>
            </w:rPr>
            <w:delText>) range of 80, culminating in a comprehensive mass range analysis of 720-1200 m/z. MS/MS data acqui</w:delText>
          </w:r>
        </w:del>
        <w:del w:author="Liu, Xiaowen (Kevin)" w:date="2024-12-09T12:11:00Z" w16du:dateUtc="2024-12-09T18:11:00Z" w:id="480">
          <w:r w:rsidRPr="00382FF4" w:rsidDel="00D012F4" w:rsidR="7188D619">
            <w:rPr>
              <w:rFonts w:ascii="Arial" w:hAnsi="Arial" w:eastAsia="Times New Roman" w:cs="Arial"/>
              <w:color w:val="000000" w:themeColor="text1"/>
              <w:highlight w:val="yellow"/>
              <w:rPrChange w:author="Liu, Xiaowen (Kevin)" w:date="2024-12-09T12:55:00Z" w16du:dateUtc="2024-12-09T18:55:00Z" w:id="481">
                <w:rPr>
                  <w:rFonts w:ascii="Times New Roman" w:hAnsi="Times New Roman" w:eastAsia="Times New Roman" w:cs="Times New Roman"/>
                  <w:color w:val="000000" w:themeColor="text1"/>
                  <w:sz w:val="24"/>
                  <w:szCs w:val="24"/>
                </w:rPr>
              </w:rPrChange>
            </w:rPr>
            <w:delText>sition was optimized</w:delText>
          </w:r>
        </w:del>
        <w:del w:author="Liu, Xiaowen (Kevin)" w:date="2024-12-09T15:54:00Z" w16du:dateUtc="2024-12-09T21:54:00Z" w:id="482">
          <w:r w:rsidRPr="00382FF4" w:rsidDel="00F27B49" w:rsidR="7188D619">
            <w:rPr>
              <w:rFonts w:ascii="Arial" w:hAnsi="Arial" w:eastAsia="Times New Roman" w:cs="Arial"/>
              <w:color w:val="000000" w:themeColor="text1"/>
              <w:highlight w:val="yellow"/>
              <w:rPrChange w:author="Liu, Xiaowen (Kevin)" w:date="2024-12-09T12:55:00Z" w16du:dateUtc="2024-12-09T18:55:00Z" w:id="483">
                <w:rPr>
                  <w:rFonts w:ascii="Times New Roman" w:hAnsi="Times New Roman" w:eastAsia="Times New Roman" w:cs="Times New Roman"/>
                  <w:color w:val="000000" w:themeColor="text1"/>
                  <w:sz w:val="24"/>
                  <w:szCs w:val="24"/>
                </w:rPr>
              </w:rPrChange>
            </w:rPr>
            <w:delText xml:space="preserve"> using a resolution setting of 60,000</w:delText>
          </w:r>
        </w:del>
        <w:del w:author="Liu, Xiaowen (Kevin)" w:date="2024-12-09T12:11:00Z" w16du:dateUtc="2024-12-09T18:11:00Z" w:id="484">
          <w:r w:rsidRPr="00382FF4" w:rsidDel="00D012F4" w:rsidR="7188D619">
            <w:rPr>
              <w:rFonts w:ascii="Arial" w:hAnsi="Arial" w:eastAsia="Times New Roman" w:cs="Arial"/>
              <w:color w:val="000000" w:themeColor="text1"/>
              <w:highlight w:val="yellow"/>
              <w:rPrChange w:author="Liu, Xiaowen (Kevin)" w:date="2024-12-09T12:55:00Z" w16du:dateUtc="2024-12-09T18:55:00Z" w:id="485">
                <w:rPr>
                  <w:rFonts w:ascii="Times New Roman" w:hAnsi="Times New Roman" w:eastAsia="Times New Roman" w:cs="Times New Roman"/>
                  <w:color w:val="000000" w:themeColor="text1"/>
                  <w:sz w:val="24"/>
                  <w:szCs w:val="24"/>
                </w:rPr>
              </w:rPrChange>
            </w:rPr>
            <w:delText>,</w:delText>
          </w:r>
        </w:del>
        <w:del w:author="Liu, Xiaowen (Kevin)" w:date="2024-12-09T15:54:00Z" w16du:dateUtc="2024-12-09T21:54:00Z" w:id="486">
          <w:r w:rsidRPr="00382FF4" w:rsidDel="00F27B49" w:rsidR="7188D619">
            <w:rPr>
              <w:rFonts w:ascii="Arial" w:hAnsi="Arial" w:eastAsia="Times New Roman" w:cs="Arial"/>
              <w:color w:val="000000" w:themeColor="text1"/>
              <w:highlight w:val="yellow"/>
              <w:rPrChange w:author="Liu, Xiaowen (Kevin)" w:date="2024-12-09T12:55:00Z" w16du:dateUtc="2024-12-09T18:55:00Z" w:id="487">
                <w:rPr>
                  <w:rFonts w:ascii="Times New Roman" w:hAnsi="Times New Roman" w:eastAsia="Times New Roman" w:cs="Times New Roman"/>
                  <w:color w:val="000000" w:themeColor="text1"/>
                  <w:sz w:val="24"/>
                  <w:szCs w:val="24"/>
                </w:rPr>
              </w:rPrChange>
            </w:rPr>
            <w:delText xml:space="preserve"> again with two micro scans. This was conducted over a scan range of 400-2000 m/z.</w:delText>
          </w:r>
        </w:del>
      </w:ins>
      <w:ins w:author="Wang, Daniel" w:date="2024-12-02T18:29:00Z" w:id="488">
        <w:del w:author="Liu, Xiaowen (Kevin)" w:date="2024-12-09T15:54:00Z" w16du:dateUtc="2024-12-09T21:54:00Z" w:id="489">
          <w:r w:rsidRPr="00382FF4" w:rsidDel="00F27B49" w:rsidR="7188D619">
            <w:rPr>
              <w:rFonts w:ascii="Arial" w:hAnsi="Arial" w:eastAsia="Times New Roman" w:cs="Arial"/>
              <w:color w:val="000000" w:themeColor="text1"/>
              <w:highlight w:val="yellow"/>
              <w:rPrChange w:author="Liu, Xiaowen (Kevin)" w:date="2024-12-09T12:55:00Z" w16du:dateUtc="2024-12-09T18:55:00Z" w:id="490">
                <w:rPr>
                  <w:rFonts w:ascii="Times New Roman" w:hAnsi="Times New Roman" w:eastAsia="Times New Roman" w:cs="Times New Roman"/>
                  <w:color w:val="000000" w:themeColor="text1"/>
                  <w:sz w:val="24"/>
                  <w:szCs w:val="24"/>
                </w:rPr>
              </w:rPrChange>
            </w:rPr>
            <w:delText xml:space="preserve"> </w:delText>
          </w:r>
        </w:del>
      </w:ins>
      <w:del w:author="Liu, Xiaowen (Kevin)" w:date="2024-12-09T15:54:00Z" w16du:dateUtc="2024-12-09T21:54:00Z" w:id="491">
        <w:r w:rsidRPr="00382FF4" w:rsidDel="00F27B49">
          <w:rPr>
            <w:rFonts w:ascii="Arial" w:hAnsi="Arial" w:eastAsia="Times New Roman" w:cs="Arial"/>
            <w:highlight w:val="yellow"/>
            <w:rPrChange w:author="Liu, Xiaowen (Kevin)" w:date="2024-12-09T12:55:00Z" w16du:dateUtc="2024-12-09T18:55:00Z" w:id="492">
              <w:rPr>
                <w:rFonts w:ascii="Arial" w:hAnsi="Arial" w:eastAsia="Times New Roman" w:cs="Arial"/>
              </w:rPr>
            </w:rPrChange>
          </w:rPr>
          <w:delText xml:space="preserve">MS1 and MS/MS scans were collected with a resolution of 120,000 and 60,000 (at </w:delText>
        </w:r>
        <w:r w:rsidRPr="00382FF4" w:rsidDel="00F27B49">
          <w:rPr>
            <w:rFonts w:ascii="Arial" w:hAnsi="Arial" w:eastAsia="Times New Roman" w:cs="Arial"/>
            <w:highlight w:val="yellow"/>
          </w:rPr>
          <w:delText>400???</w:delText>
        </w:r>
        <w:r w:rsidRPr="00382FF4" w:rsidDel="00F27B49">
          <w:rPr>
            <w:rFonts w:ascii="Arial" w:hAnsi="Arial" w:eastAsia="Times New Roman" w:cs="Arial"/>
            <w:highlight w:val="yellow"/>
            <w:rPrChange w:author="Liu, Xiaowen (Kevin)" w:date="2024-12-09T12:55:00Z" w16du:dateUtc="2024-12-09T18:55:00Z" w:id="493">
              <w:rPr>
                <w:rFonts w:ascii="Arial" w:hAnsi="Arial" w:eastAsia="Times New Roman" w:cs="Arial"/>
              </w:rPr>
            </w:rPrChange>
          </w:rPr>
          <w:delText xml:space="preserve"> m/z), respectively. The </w:delText>
        </w:r>
        <w:r w:rsidRPr="00382FF4" w:rsidDel="00F27B49">
          <w:rPr>
            <w:rFonts w:ascii="Arial" w:hAnsi="Arial" w:eastAsia="Times New Roman" w:cs="Arial"/>
            <w:i/>
            <w:iCs/>
            <w:highlight w:val="yellow"/>
            <w:rPrChange w:author="Liu, Xiaowen (Kevin)" w:date="2024-12-09T12:55:00Z" w16du:dateUtc="2024-12-09T18:55:00Z" w:id="494">
              <w:rPr>
                <w:rFonts w:ascii="Arial" w:hAnsi="Arial" w:eastAsia="Times New Roman" w:cs="Arial"/>
              </w:rPr>
            </w:rPrChange>
          </w:rPr>
          <w:delText>m</w:delText>
        </w:r>
        <w:r w:rsidRPr="00382FF4" w:rsidDel="00F27B49">
          <w:rPr>
            <w:rFonts w:ascii="Arial" w:hAnsi="Arial" w:eastAsia="Times New Roman" w:cs="Arial"/>
            <w:highlight w:val="yellow"/>
            <w:rPrChange w:author="Liu, Xiaowen (Kevin)" w:date="2024-12-09T12:55:00Z" w16du:dateUtc="2024-12-09T18:55:00Z" w:id="495">
              <w:rPr>
                <w:rFonts w:ascii="Arial" w:hAnsi="Arial" w:eastAsia="Times New Roman" w:cs="Arial"/>
              </w:rPr>
            </w:rPrChange>
          </w:rPr>
          <w:delText>/</w:delText>
        </w:r>
        <w:r w:rsidRPr="00382FF4" w:rsidDel="00F27B49">
          <w:rPr>
            <w:rFonts w:ascii="Arial" w:hAnsi="Arial" w:eastAsia="Times New Roman" w:cs="Arial"/>
            <w:i/>
            <w:iCs/>
            <w:highlight w:val="yellow"/>
            <w:rPrChange w:author="Liu, Xiaowen (Kevin)" w:date="2024-12-09T12:55:00Z" w16du:dateUtc="2024-12-09T18:55:00Z" w:id="496">
              <w:rPr>
                <w:rFonts w:ascii="Arial" w:hAnsi="Arial" w:eastAsia="Times New Roman" w:cs="Arial"/>
              </w:rPr>
            </w:rPrChange>
          </w:rPr>
          <w:delText>z</w:delText>
        </w:r>
        <w:r w:rsidRPr="00382FF4" w:rsidDel="00F27B49">
          <w:rPr>
            <w:rFonts w:ascii="Arial" w:hAnsi="Arial" w:eastAsia="Times New Roman" w:cs="Arial"/>
            <w:highlight w:val="yellow"/>
            <w:rPrChange w:author="Liu, Xiaowen (Kevin)" w:date="2024-12-09T12:55:00Z" w16du:dateUtc="2024-12-09T18:55:00Z" w:id="497">
              <w:rPr>
                <w:rFonts w:ascii="Arial" w:hAnsi="Arial" w:eastAsia="Times New Roman" w:cs="Arial"/>
              </w:rPr>
            </w:rPrChange>
          </w:rPr>
          <w:delText xml:space="preserve"> range for MS1 was 720-1200</w:delText>
        </w:r>
        <w:r w:rsidRPr="00382FF4" w:rsidDel="00F27B49">
          <w:rPr>
            <w:rFonts w:ascii="Arial" w:hAnsi="Arial" w:eastAsia="Times New Roman" w:cs="Arial"/>
            <w:highlight w:val="yellow"/>
          </w:rPr>
          <w:delText xml:space="preserve">. </w:delText>
        </w:r>
        <w:r w:rsidRPr="00382FF4" w:rsidDel="00F27B49" w:rsidR="60AE5CA5">
          <w:rPr>
            <w:rFonts w:ascii="Arial" w:hAnsi="Arial" w:eastAsia="Times New Roman" w:cs="Arial"/>
            <w:highlight w:val="yellow"/>
          </w:rPr>
          <w:delText xml:space="preserve">The top </w:delText>
        </w:r>
        <w:r w:rsidRPr="00382FF4" w:rsidDel="00F27B49" w:rsidR="3647D4F7">
          <w:rPr>
            <w:rFonts w:ascii="Arial" w:hAnsi="Arial" w:eastAsia="Times New Roman" w:cs="Arial"/>
            <w:highlight w:val="yellow"/>
          </w:rPr>
          <w:delText>4</w:delText>
        </w:r>
        <w:r w:rsidRPr="00382FF4" w:rsidDel="00F27B49" w:rsidR="60AE5CA5">
          <w:rPr>
            <w:rFonts w:ascii="Arial" w:hAnsi="Arial" w:eastAsia="Times New Roman" w:cs="Arial"/>
            <w:highlight w:val="yellow"/>
            <w:rPrChange w:author="Liu, Xiaowen (Kevin)" w:date="2024-12-09T12:55:00Z" w16du:dateUtc="2024-12-09T18:55:00Z" w:id="498">
              <w:rPr>
                <w:rFonts w:ascii="Arial" w:hAnsi="Arial" w:eastAsia="Times New Roman" w:cs="Arial"/>
              </w:rPr>
            </w:rPrChange>
          </w:rPr>
          <w:delText xml:space="preserve"> precursors </w:delText>
        </w:r>
        <w:r w:rsidRPr="00382FF4" w:rsidDel="00F27B49" w:rsidR="2FC53BEC">
          <w:rPr>
            <w:rFonts w:ascii="Arial" w:hAnsi="Arial" w:eastAsia="Times New Roman" w:cs="Arial"/>
            <w:highlight w:val="yellow"/>
            <w:rPrChange w:author="Liu, Xiaowen (Kevin)" w:date="2024-12-09T12:55:00Z" w16du:dateUtc="2024-12-09T18:55:00Z" w:id="499">
              <w:rPr>
                <w:rFonts w:ascii="Arial" w:hAnsi="Arial" w:eastAsia="Times New Roman" w:cs="Arial"/>
              </w:rPr>
            </w:rPrChange>
          </w:rPr>
          <w:delText xml:space="preserve">in each MS1 scan </w:delText>
        </w:r>
        <w:r w:rsidRPr="00382FF4" w:rsidDel="00F27B49" w:rsidR="60AE5CA5">
          <w:rPr>
            <w:rFonts w:ascii="Arial" w:hAnsi="Arial" w:eastAsia="Times New Roman" w:cs="Arial"/>
            <w:highlight w:val="yellow"/>
            <w:rPrChange w:author="Liu, Xiaowen (Kevin)" w:date="2024-12-09T12:55:00Z" w16du:dateUtc="2024-12-09T18:55:00Z" w:id="500">
              <w:rPr>
                <w:rFonts w:ascii="Arial" w:hAnsi="Arial" w:eastAsia="Times New Roman" w:cs="Arial"/>
              </w:rPr>
            </w:rPrChange>
          </w:rPr>
          <w:delText xml:space="preserve">were selected for </w:delText>
        </w:r>
        <w:r w:rsidRPr="00382FF4" w:rsidDel="00F27B49" w:rsidR="2FC53BEC">
          <w:rPr>
            <w:rFonts w:ascii="Arial" w:hAnsi="Arial" w:eastAsia="Times New Roman" w:cs="Arial"/>
            <w:highlight w:val="yellow"/>
            <w:rPrChange w:author="Liu, Xiaowen (Kevin)" w:date="2024-12-09T12:55:00Z" w16du:dateUtc="2024-12-09T18:55:00Z" w:id="501">
              <w:rPr>
                <w:rFonts w:ascii="Arial" w:hAnsi="Arial" w:eastAsia="Times New Roman" w:cs="Arial"/>
              </w:rPr>
            </w:rPrChange>
          </w:rPr>
          <w:delText xml:space="preserve">Higher-energy C-trap dissociation (HCD) </w:delText>
        </w:r>
        <w:r w:rsidRPr="00382FF4" w:rsidDel="00F27B49" w:rsidR="60AE5CA5">
          <w:rPr>
            <w:rFonts w:ascii="Arial" w:hAnsi="Arial" w:eastAsia="Times New Roman" w:cs="Arial"/>
            <w:highlight w:val="yellow"/>
            <w:rPrChange w:author="Liu, Xiaowen (Kevin)" w:date="2024-12-09T12:55:00Z" w16du:dateUtc="2024-12-09T18:55:00Z" w:id="502">
              <w:rPr>
                <w:rFonts w:ascii="Arial" w:hAnsi="Arial" w:eastAsia="Times New Roman" w:cs="Arial"/>
              </w:rPr>
            </w:rPrChange>
          </w:rPr>
          <w:delText>MS/MS analyses</w:delText>
        </w:r>
        <w:r w:rsidRPr="00382FF4" w:rsidDel="00F27B49" w:rsidR="2559B071">
          <w:rPr>
            <w:rFonts w:ascii="Arial" w:hAnsi="Arial" w:eastAsia="Times New Roman" w:cs="Arial"/>
            <w:highlight w:val="yellow"/>
            <w:rPrChange w:author="Liu, Xiaowen (Kevin)" w:date="2024-12-09T12:55:00Z" w16du:dateUtc="2024-12-09T18:55:00Z" w:id="503">
              <w:rPr>
                <w:rFonts w:ascii="Arial" w:hAnsi="Arial" w:eastAsia="Times New Roman" w:cs="Arial"/>
              </w:rPr>
            </w:rPrChange>
          </w:rPr>
          <w:delText xml:space="preserve"> with following settings: </w:delText>
        </w:r>
        <w:r w:rsidRPr="00382FF4" w:rsidDel="00F27B49" w:rsidR="2FC53BEC">
          <w:rPr>
            <w:rFonts w:ascii="Arial" w:hAnsi="Arial" w:eastAsia="Times New Roman" w:cs="Arial"/>
            <w:highlight w:val="yellow"/>
            <w:rPrChange w:author="Liu, Xiaowen (Kevin)" w:date="2024-12-09T12:55:00Z" w16du:dateUtc="2024-12-09T18:55:00Z" w:id="504">
              <w:rPr>
                <w:rFonts w:ascii="Arial" w:hAnsi="Arial" w:eastAsia="Times New Roman" w:cs="Arial"/>
              </w:rPr>
            </w:rPrChange>
          </w:rPr>
          <w:delText xml:space="preserve">The precursor isolation window was 3 </w:delText>
        </w:r>
        <w:r w:rsidRPr="00382FF4" w:rsidDel="00F27B49" w:rsidR="2FC53BEC">
          <w:rPr>
            <w:rFonts w:ascii="Arial" w:hAnsi="Arial" w:eastAsia="Times New Roman" w:cs="Arial"/>
            <w:i/>
            <w:iCs/>
            <w:highlight w:val="yellow"/>
            <w:rPrChange w:author="Liu, Xiaowen (Kevin)" w:date="2024-12-09T12:55:00Z" w16du:dateUtc="2024-12-09T18:55:00Z" w:id="505">
              <w:rPr>
                <w:rFonts w:ascii="Arial" w:hAnsi="Arial" w:eastAsia="Times New Roman" w:cs="Arial"/>
              </w:rPr>
            </w:rPrChange>
          </w:rPr>
          <w:delText>m</w:delText>
        </w:r>
        <w:r w:rsidRPr="00382FF4" w:rsidDel="00F27B49" w:rsidR="2FC53BEC">
          <w:rPr>
            <w:rFonts w:ascii="Arial" w:hAnsi="Arial" w:eastAsia="Times New Roman" w:cs="Arial"/>
            <w:highlight w:val="yellow"/>
            <w:rPrChange w:author="Liu, Xiaowen (Kevin)" w:date="2024-12-09T12:55:00Z" w16du:dateUtc="2024-12-09T18:55:00Z" w:id="506">
              <w:rPr>
                <w:rFonts w:ascii="Arial" w:hAnsi="Arial" w:eastAsia="Times New Roman" w:cs="Arial"/>
              </w:rPr>
            </w:rPrChange>
          </w:rPr>
          <w:delText>/</w:delText>
        </w:r>
        <w:r w:rsidRPr="00382FF4" w:rsidDel="00F27B49" w:rsidR="2FC53BEC">
          <w:rPr>
            <w:rFonts w:ascii="Arial" w:hAnsi="Arial" w:eastAsia="Times New Roman" w:cs="Arial"/>
            <w:i/>
            <w:iCs/>
            <w:highlight w:val="yellow"/>
            <w:rPrChange w:author="Liu, Xiaowen (Kevin)" w:date="2024-12-09T12:55:00Z" w16du:dateUtc="2024-12-09T18:55:00Z" w:id="507">
              <w:rPr>
                <w:rFonts w:ascii="Arial" w:hAnsi="Arial" w:eastAsia="Times New Roman" w:cs="Arial"/>
              </w:rPr>
            </w:rPrChange>
          </w:rPr>
          <w:delText>z</w:delText>
        </w:r>
        <w:r w:rsidRPr="00382FF4" w:rsidDel="00F27B49" w:rsidR="2FC53BEC">
          <w:rPr>
            <w:rFonts w:ascii="Arial" w:hAnsi="Arial" w:eastAsia="Times New Roman" w:cs="Arial"/>
            <w:highlight w:val="yellow"/>
            <w:rPrChange w:author="Liu, Xiaowen (Kevin)" w:date="2024-12-09T12:55:00Z" w16du:dateUtc="2024-12-09T18:55:00Z" w:id="508">
              <w:rPr>
                <w:rFonts w:ascii="Arial" w:hAnsi="Arial" w:eastAsia="Times New Roman" w:cs="Arial"/>
              </w:rPr>
            </w:rPrChange>
          </w:rPr>
          <w:delText xml:space="preserve">, </w:delText>
        </w:r>
        <w:r w:rsidRPr="00382FF4" w:rsidDel="00F27B49" w:rsidR="2559B071">
          <w:rPr>
            <w:rFonts w:ascii="Arial" w:hAnsi="Arial" w:eastAsia="Times New Roman" w:cs="Arial"/>
            <w:highlight w:val="yellow"/>
            <w:rPrChange w:author="Liu, Xiaowen (Kevin)" w:date="2024-12-09T12:55:00Z" w16du:dateUtc="2024-12-09T18:55:00Z" w:id="509">
              <w:rPr>
                <w:rFonts w:ascii="Arial" w:hAnsi="Arial" w:eastAsia="Times New Roman" w:cs="Arial"/>
              </w:rPr>
            </w:rPrChange>
          </w:rPr>
          <w:delText>the</w:delText>
        </w:r>
        <w:r w:rsidRPr="00382FF4" w:rsidDel="00F27B49" w:rsidR="2FC53BEC">
          <w:rPr>
            <w:rFonts w:ascii="Arial" w:hAnsi="Arial" w:eastAsia="Times New Roman" w:cs="Arial"/>
            <w:highlight w:val="yellow"/>
            <w:rPrChange w:author="Liu, Xiaowen (Kevin)" w:date="2024-12-09T12:55:00Z" w16du:dateUtc="2024-12-09T18:55:00Z" w:id="510">
              <w:rPr>
                <w:rFonts w:ascii="Arial" w:hAnsi="Arial" w:eastAsia="Times New Roman" w:cs="Arial"/>
              </w:rPr>
            </w:rPrChange>
          </w:rPr>
          <w:delText xml:space="preserve"> normalized collision energy </w:delText>
        </w:r>
        <w:r w:rsidRPr="00382FF4" w:rsidDel="00F27B49" w:rsidR="2559B071">
          <w:rPr>
            <w:rFonts w:ascii="Arial" w:hAnsi="Arial" w:eastAsia="Times New Roman" w:cs="Arial"/>
            <w:highlight w:val="yellow"/>
            <w:rPrChange w:author="Liu, Xiaowen (Kevin)" w:date="2024-12-09T12:55:00Z" w16du:dateUtc="2024-12-09T18:55:00Z" w:id="511">
              <w:rPr>
                <w:rFonts w:ascii="Arial" w:hAnsi="Arial" w:eastAsia="Times New Roman" w:cs="Arial"/>
              </w:rPr>
            </w:rPrChange>
          </w:rPr>
          <w:delText>was</w:delText>
        </w:r>
        <w:r w:rsidRPr="00382FF4" w:rsidDel="00F27B49" w:rsidR="2FC53BEC">
          <w:rPr>
            <w:rFonts w:ascii="Arial" w:hAnsi="Arial" w:eastAsia="Times New Roman" w:cs="Arial"/>
            <w:highlight w:val="yellow"/>
            <w:rPrChange w:author="Liu, Xiaowen (Kevin)" w:date="2024-12-09T12:55:00Z" w16du:dateUtc="2024-12-09T18:55:00Z" w:id="512">
              <w:rPr>
                <w:rFonts w:ascii="Arial" w:hAnsi="Arial" w:eastAsia="Times New Roman" w:cs="Arial"/>
              </w:rPr>
            </w:rPrChange>
          </w:rPr>
          <w:delText xml:space="preserve"> 30%</w:delText>
        </w:r>
        <w:r w:rsidRPr="00382FF4" w:rsidDel="00F27B49" w:rsidR="2559B071">
          <w:rPr>
            <w:rFonts w:ascii="Arial" w:hAnsi="Arial" w:eastAsia="Times New Roman" w:cs="Arial"/>
            <w:highlight w:val="yellow"/>
            <w:rPrChange w:author="Liu, Xiaowen (Kevin)" w:date="2024-12-09T12:55:00Z" w16du:dateUtc="2024-12-09T18:55:00Z" w:id="513">
              <w:rPr>
                <w:rFonts w:ascii="Arial" w:hAnsi="Arial" w:eastAsia="Times New Roman" w:cs="Arial"/>
              </w:rPr>
            </w:rPrChange>
          </w:rPr>
          <w:delText xml:space="preserve">; </w:delText>
        </w:r>
        <w:r w:rsidRPr="00382FF4" w:rsidDel="00F27B49" w:rsidR="2FC53BEC">
          <w:rPr>
            <w:rFonts w:ascii="Arial" w:hAnsi="Arial" w:eastAsia="Times New Roman" w:cs="Arial"/>
            <w:highlight w:val="yellow"/>
            <w:rPrChange w:author="Liu, Xiaowen (Kevin)" w:date="2024-12-09T12:55:00Z" w16du:dateUtc="2024-12-09T18:55:00Z" w:id="514">
              <w:rPr>
                <w:rFonts w:ascii="Arial" w:hAnsi="Arial" w:eastAsia="Times New Roman" w:cs="Arial"/>
              </w:rPr>
            </w:rPrChange>
          </w:rPr>
          <w:delText>the Automated Gain Control (AGC) target was set to 1000%, and the maximum injection time was</w:delText>
        </w:r>
        <w:r w:rsidRPr="00382FF4" w:rsidDel="00F27B49" w:rsidR="2559B071">
          <w:rPr>
            <w:rFonts w:ascii="Arial" w:hAnsi="Arial" w:eastAsia="Times New Roman" w:cs="Arial"/>
            <w:highlight w:val="yellow"/>
            <w:rPrChange w:author="Liu, Xiaowen (Kevin)" w:date="2024-12-09T12:55:00Z" w16du:dateUtc="2024-12-09T18:55:00Z" w:id="515">
              <w:rPr>
                <w:rFonts w:ascii="Arial" w:hAnsi="Arial" w:eastAsia="Times New Roman" w:cs="Arial"/>
              </w:rPr>
            </w:rPrChange>
          </w:rPr>
          <w:delText xml:space="preserve"> set</w:delText>
        </w:r>
        <w:r w:rsidRPr="00382FF4" w:rsidDel="00F27B49" w:rsidR="2FC53BEC">
          <w:rPr>
            <w:rFonts w:ascii="Arial" w:hAnsi="Arial" w:eastAsia="Times New Roman" w:cs="Arial"/>
            <w:highlight w:val="yellow"/>
            <w:rPrChange w:author="Liu, Xiaowen (Kevin)" w:date="2024-12-09T12:55:00Z" w16du:dateUtc="2024-12-09T18:55:00Z" w:id="516">
              <w:rPr>
                <w:rFonts w:ascii="Arial" w:hAnsi="Arial" w:eastAsia="Times New Roman" w:cs="Arial"/>
              </w:rPr>
            </w:rPrChange>
          </w:rPr>
          <w:delText xml:space="preserve"> to 250 ms.</w:delText>
        </w:r>
        <w:r w:rsidRPr="00382FF4" w:rsidDel="00F27B49" w:rsidR="002460CA">
          <w:rPr>
            <w:rFonts w:ascii="Arial" w:hAnsi="Arial" w:eastAsia="Times New Roman" w:cs="Arial"/>
            <w:highlight w:val="yellow"/>
            <w:rPrChange w:author="Liu, Xiaowen (Kevin)" w:date="2024-12-09T12:55:00Z" w16du:dateUtc="2024-12-09T18:55:00Z" w:id="517">
              <w:rPr>
                <w:rFonts w:ascii="Arial" w:hAnsi="Arial" w:eastAsia="Times New Roman" w:cs="Arial"/>
              </w:rPr>
            </w:rPrChange>
          </w:rPr>
          <w:delText xml:space="preserve"> </w:delText>
        </w:r>
      </w:del>
      <w:del w:author="Liu, Xiaowen (Kevin)" w:date="2024-12-09T15:48:00Z" w16du:dateUtc="2024-12-09T21:48:00Z" w:id="518">
        <w:r w:rsidRPr="00382FF4" w:rsidDel="00B87047" w:rsidR="002460CA">
          <w:rPr>
            <w:rFonts w:ascii="Arial" w:hAnsi="Arial" w:eastAsia="Times New Roman" w:cs="Arial"/>
            <w:highlight w:val="yellow"/>
          </w:rPr>
          <w:delText>Technical triplicates were generated.</w:delText>
        </w:r>
        <w:r w:rsidRPr="003E0168" w:rsidDel="00B87047" w:rsidR="002460CA">
          <w:rPr>
            <w:rFonts w:ascii="Arial" w:hAnsi="Arial" w:eastAsia="Times New Roman" w:cs="Arial"/>
          </w:rPr>
          <w:delText xml:space="preserve"> </w:delText>
        </w:r>
      </w:del>
    </w:p>
    <w:p w:rsidRPr="00667594" w:rsidR="00C666A0" w:rsidDel="00F27B49" w:rsidRDefault="00D766DC" w14:paraId="1474B274" w14:textId="00784E59">
      <w:pPr>
        <w:spacing w:after="0" w:line="360" w:lineRule="auto"/>
        <w:jc w:val="both"/>
        <w:rPr>
          <w:del w:author="Liu, Xiaowen (Kevin)" w:date="2024-12-09T15:54:00Z" w16du:dateUtc="2024-12-09T21:54:00Z" w:id="519"/>
          <w:rFonts w:ascii="Arial" w:hAnsi="Arial" w:eastAsia="Times New Roman" w:cs="Arial"/>
          <w:b/>
          <w:bCs/>
        </w:rPr>
        <w:pPrChange w:author="Liu, Xiaowen (Kevin)" w:date="2024-11-28T13:48:00Z" w16du:dateUtc="2024-11-28T19:48:00Z" w:id="520">
          <w:pPr>
            <w:spacing w:after="0" w:line="360" w:lineRule="auto"/>
            <w:ind w:firstLine="360"/>
            <w:jc w:val="both"/>
          </w:pPr>
        </w:pPrChange>
      </w:pPr>
      <w:del w:author="Liu, Xiaowen (Kevin)" w:date="2024-12-09T15:54:00Z" w16du:dateUtc="2024-12-09T21:54:00Z" w:id="521">
        <w:r w:rsidRPr="19673A48" w:rsidDel="00F27B49">
          <w:rPr>
            <w:rFonts w:ascii="Arial" w:hAnsi="Arial" w:eastAsia="Times New Roman" w:cs="Arial"/>
            <w:b/>
            <w:bCs/>
          </w:rPr>
          <w:delText>Top</w:delText>
        </w:r>
        <w:r w:rsidRPr="19673A48" w:rsidDel="00F27B49" w:rsidR="00633C49">
          <w:rPr>
            <w:rFonts w:ascii="Arial" w:hAnsi="Arial" w:eastAsia="Times New Roman" w:cs="Arial"/>
            <w:b/>
            <w:bCs/>
          </w:rPr>
          <w:delText>-down mass spectral preprocessing</w:delText>
        </w:r>
      </w:del>
    </w:p>
    <w:p w:rsidR="00225F9E" w:rsidDel="00F27B49" w:rsidP="0A993C85" w:rsidRDefault="7D867EC1" w14:paraId="3B670AE0" w14:textId="00C6F7ED">
      <w:pPr>
        <w:spacing w:after="0" w:line="360" w:lineRule="auto"/>
        <w:ind w:firstLine="360"/>
        <w:jc w:val="both"/>
        <w:rPr>
          <w:del w:author="Liu, Xiaowen (Kevin)" w:date="2024-12-09T15:54:00Z" w16du:dateUtc="2024-12-09T21:54:00Z" w:id="522"/>
          <w:rFonts w:ascii="Arial" w:hAnsi="Arial" w:eastAsia="Times New Roman" w:cs="Arial"/>
          <w:color w:val="000000" w:themeColor="text1"/>
        </w:rPr>
      </w:pPr>
      <w:del w:author="Liu, Xiaowen (Kevin)" w:date="2024-12-09T15:54:00Z" w16du:dateUtc="2024-12-09T21:54:00Z" w:id="523">
        <w:r w:rsidRPr="6AB0D903" w:rsidDel="00F27B49">
          <w:rPr>
            <w:rFonts w:ascii="Arial" w:hAnsi="Arial" w:eastAsia="Times New Roman" w:cs="Arial"/>
            <w:color w:val="000000" w:themeColor="text1"/>
          </w:rPr>
          <w:delText>T</w:delText>
        </w:r>
        <w:r w:rsidRPr="6AB0D903" w:rsidDel="00F27B49" w:rsidR="39C21ECB">
          <w:rPr>
            <w:rFonts w:ascii="Arial" w:hAnsi="Arial" w:eastAsia="Times New Roman" w:cs="Arial"/>
            <w:color w:val="000000" w:themeColor="text1"/>
          </w:rPr>
          <w:delText xml:space="preserve">op-down MS </w:delText>
        </w:r>
        <w:r w:rsidRPr="6AB0D903" w:rsidDel="00F27B49">
          <w:rPr>
            <w:rFonts w:ascii="Arial" w:hAnsi="Arial" w:eastAsia="Times New Roman" w:cs="Arial"/>
            <w:color w:val="000000" w:themeColor="text1"/>
          </w:rPr>
          <w:delText xml:space="preserve">raw </w:delText>
        </w:r>
        <w:r w:rsidRPr="6AB0D903" w:rsidDel="00F27B49" w:rsidR="39C21ECB">
          <w:rPr>
            <w:rFonts w:ascii="Arial" w:hAnsi="Arial" w:eastAsia="Times New Roman" w:cs="Arial"/>
            <w:color w:val="000000" w:themeColor="text1"/>
          </w:rPr>
          <w:delText>data files were converted to mzML files using msconvert</w:delText>
        </w:r>
      </w:del>
      <w:ins w:author="Wang, Daniel" w:date="2024-11-25T11:31:00Z" w16du:dateUtc="2024-11-25T17:31:00Z" w:id="524">
        <w:del w:author="Liu, Xiaowen (Kevin)" w:date="2024-12-09T15:54:00Z" w16du:dateUtc="2024-12-09T21:54:00Z" w:id="525">
          <w:r w:rsidRPr="19673A48" w:rsidDel="00F27B49" w:rsidR="0016110D">
            <w:rPr>
              <w:rFonts w:ascii="Arial" w:hAnsi="Arial" w:eastAsia="Times New Roman" w:cs="Arial"/>
              <w:color w:val="000000" w:themeColor="text1"/>
            </w:rPr>
            <w:delText xml:space="preserve"> </w:delText>
          </w:r>
        </w:del>
      </w:ins>
      <w:del w:author="Liu, Xiaowen (Kevin)" w:date="2024-12-09T15:54:00Z" w16du:dateUtc="2024-12-09T21:54:00Z" w:id="526">
        <w:r w:rsidDel="00F27B49" w:rsidR="00CD100B">
          <w:rPr>
            <w:rFonts w:ascii="Arial" w:hAnsi="Arial" w:eastAsia="Times New Roman" w:cs="Arial"/>
            <w:color w:val="000000" w:themeColor="text1"/>
          </w:rPr>
          <w:fldChar w:fldCharType="begin"/>
        </w:r>
        <w:r w:rsidDel="00F27B49" w:rsidR="003E4B33">
          <w:rPr>
            <w:rFonts w:ascii="Arial" w:hAnsi="Arial" w:eastAsia="Times New Roman" w:cs="Arial"/>
            <w:color w:val="000000" w:themeColor="text1"/>
          </w:rPr>
          <w:delInstrText xml:space="preserve"> ADDIN EN.CITE &lt;EndNote&gt;&lt;Cite&gt;&lt;Author&gt;Kessner&lt;/Author&gt;&lt;Year&gt;2008&lt;/Year&gt;&lt;RecNum&gt;848&lt;/RecNum&gt;&lt;DisplayText&gt;[17]&lt;/DisplayText&gt;&lt;record&gt;&lt;rec-number&gt;848&lt;/rec-number&gt;&lt;foreign-keys&gt;&lt;key app="EN" db-id="pw2r59xpx0zsfmed0t4px0rpxdsrd5srtdtd" timestamp="1523734003"&gt;848&lt;/key&gt;&lt;/foreign-keys&gt;&lt;ref-type name="Journal Article"&gt;17&lt;/ref-type&gt;&lt;contributors&gt;&lt;authors&gt;&lt;author&gt;Kessner, D.&lt;/author&gt;&lt;author&gt;Chambers, M.&lt;/author&gt;&lt;author&gt;Burke, R.&lt;/author&gt;&lt;author&gt;Agus, D.&lt;/author&gt;&lt;author&gt;Mallick, P.&lt;/author&gt;&lt;/authors&gt;&lt;/contributors&gt;&lt;auth-address&gt;Spielberg Family Center for Applied Proteomics, Cedars-Sinai Medical Center, USA. darren@proteowizard.org&lt;/auth-address&gt;&lt;titles&gt;&lt;title&gt;ProteoWizard: open source software for rapid proteomics tools development&lt;/title&gt;&lt;secondary-title&gt;Bioinformatics&lt;/secondary-title&gt;&lt;/titles&gt;&lt;periodical&gt;&lt;full-title&gt;Bioinformatics&lt;/full-title&gt;&lt;/periodical&gt;&lt;pages&gt;2534-6&lt;/pages&gt;&lt;volume&gt;24&lt;/volume&gt;&lt;number&gt;21&lt;/number&gt;&lt;keywords&gt;&lt;keyword&gt;Databases, Protein&lt;/keyword&gt;&lt;keyword&gt;Proteins/analysis/chemistry&lt;/keyword&gt;&lt;keyword&gt;Proteome/*analysis/chemistry&lt;/keyword&gt;&lt;keyword&gt;Proteomics/*methods&lt;/keyword&gt;&lt;keyword&gt;*Software&lt;/keyword&gt;&lt;keyword&gt;User-Computer Interface&lt;/keyword&gt;&lt;/keywords&gt;&lt;dates&gt;&lt;year&gt;2008&lt;/year&gt;&lt;pub-dates&gt;&lt;date&gt;Nov 1&lt;/date&gt;&lt;/pub-dates&gt;&lt;/dates&gt;&lt;isbn&gt;1367-4811 (Electronic)&amp;#xD;1367-4803 (Linking)&lt;/isbn&gt;&lt;accession-num&gt;18606607&lt;/accession-num&gt;&lt;urls&gt;&lt;related-urls&gt;&lt;url&gt;https://www.ncbi.nlm.nih.gov/pubmed/18606607&lt;/url&gt;&lt;/related-urls&gt;&lt;/urls&gt;&lt;custom2&gt;PMC2732273&lt;/custom2&gt;&lt;electronic-resource-num&gt;10.1093/bioinformatics/btn323&lt;/electronic-resource-num&gt;&lt;/record&gt;&lt;/Cite&gt;&lt;/EndNote&gt;</w:delInstrText>
        </w:r>
        <w:r w:rsidDel="00F27B49" w:rsidR="00CD100B">
          <w:rPr>
            <w:rFonts w:ascii="Arial" w:hAnsi="Arial" w:eastAsia="Times New Roman" w:cs="Arial"/>
            <w:color w:val="000000" w:themeColor="text1"/>
          </w:rPr>
          <w:fldChar w:fldCharType="separate"/>
        </w:r>
        <w:r w:rsidDel="00F27B49" w:rsidR="003E4B33">
          <w:rPr>
            <w:rFonts w:ascii="Arial" w:hAnsi="Arial" w:eastAsia="Times New Roman" w:cs="Arial"/>
            <w:noProof/>
            <w:color w:val="000000" w:themeColor="text1"/>
          </w:rPr>
          <w:delText>[17]</w:delText>
        </w:r>
        <w:r w:rsidDel="00F27B49" w:rsidR="00CD100B">
          <w:rPr>
            <w:rFonts w:ascii="Arial" w:hAnsi="Arial" w:eastAsia="Times New Roman" w:cs="Arial"/>
            <w:color w:val="000000" w:themeColor="text1"/>
          </w:rPr>
          <w:fldChar w:fldCharType="end"/>
        </w:r>
        <w:r w:rsidRPr="6AB0D903" w:rsidDel="00F27B49" w:rsidR="39C21ECB">
          <w:rPr>
            <w:rFonts w:ascii="Arial" w:hAnsi="Arial" w:eastAsia="Times New Roman" w:cs="Arial"/>
            <w:color w:val="000000" w:themeColor="text1"/>
            <w:rPrChange w:author="Wang, Daniel" w:date="2024-11-19T17:39:00Z" w:id="527">
              <w:rPr>
                <w:rFonts w:ascii="Arial" w:hAnsi="Arial" w:eastAsia="Times New Roman" w:cs="Arial"/>
                <w:color w:val="000000" w:themeColor="text1"/>
                <w:highlight w:val="yellow"/>
              </w:rPr>
            </w:rPrChange>
          </w:rPr>
          <w:delText>,</w:delText>
        </w:r>
        <w:r w:rsidRPr="6AB0D903" w:rsidDel="00F27B49" w:rsidR="39C21ECB">
          <w:rPr>
            <w:rFonts w:ascii="Arial" w:hAnsi="Arial" w:eastAsia="Times New Roman" w:cs="Arial"/>
            <w:color w:val="000000" w:themeColor="text1"/>
          </w:rPr>
          <w:delText xml:space="preserve"> and then the mzML files were analyzed by TopFD</w:delText>
        </w:r>
        <w:r w:rsidRPr="19673A48" w:rsidDel="00F27B49" w:rsidR="0023210A">
          <w:rPr>
            <w:rFonts w:ascii="Arial" w:hAnsi="Arial" w:eastAsia="Times New Roman" w:cs="Arial"/>
            <w:color w:val="000000" w:themeColor="text1"/>
          </w:rPr>
          <w:delText xml:space="preserve"> (version </w:delText>
        </w:r>
      </w:del>
      <w:ins w:author="Wang, Daniel" w:date="2024-12-02T18:31:00Z" w16du:dateUtc="2024-11-28T19:52:00Z" w:id="528">
        <w:del w:author="Liu, Xiaowen (Kevin)" w:date="2024-12-09T15:54:00Z" w16du:dateUtc="2024-12-09T21:54:00Z" w:id="529">
          <w:r w:rsidRPr="19673A48" w:rsidDel="00F27B49" w:rsidR="27084393">
            <w:rPr>
              <w:rFonts w:ascii="Arial" w:hAnsi="Arial" w:eastAsia="Times New Roman" w:cs="Arial"/>
              <w:color w:val="000000" w:themeColor="text1"/>
            </w:rPr>
            <w:delText>1.7.6</w:delText>
          </w:r>
        </w:del>
      </w:ins>
      <w:del w:author="Liu, Xiaowen (Kevin)" w:date="2024-12-09T15:54:00Z" w16du:dateUtc="2024-12-09T21:54:00Z" w:id="530">
        <w:r w:rsidRPr="19673A48" w:rsidDel="00F27B49">
          <w:rPr>
            <w:rFonts w:ascii="Arial" w:hAnsi="Arial" w:eastAsia="Times New Roman" w:cs="Arial"/>
            <w:color w:val="000000" w:themeColor="text1"/>
            <w:highlight w:val="yellow"/>
            <w:rPrChange w:author="Liu, Xiaowen (Kevin)" w:date="2024-11-28T13:52:00Z" w:id="531">
              <w:rPr>
                <w:rFonts w:ascii="Arial" w:hAnsi="Arial" w:eastAsia="Times New Roman" w:cs="Arial"/>
                <w:color w:val="000000" w:themeColor="text1"/>
              </w:rPr>
            </w:rPrChange>
          </w:rPr>
          <w:delText>???</w:delText>
        </w:r>
        <w:r w:rsidRPr="19673A48" w:rsidDel="00F27B49" w:rsidR="00633C49">
          <w:rPr>
            <w:rFonts w:ascii="Arial" w:hAnsi="Arial" w:eastAsia="Times New Roman" w:cs="Arial"/>
            <w:color w:val="000000" w:themeColor="text1"/>
          </w:rPr>
          <w:delText xml:space="preserve"> and Supplemental Table </w:delText>
        </w:r>
      </w:del>
      <w:ins w:author="Wang, Daniel" w:date="2024-12-02T18:31:00Z" w16du:dateUtc="2024-11-28T20:04:00Z" w:id="532">
        <w:del w:author="Liu, Xiaowen (Kevin)" w:date="2024-12-09T15:54:00Z" w16du:dateUtc="2024-12-09T21:54:00Z" w:id="533">
          <w:r w:rsidRPr="19673A48" w:rsidDel="00F27B49" w:rsidR="29A4C1A3">
            <w:rPr>
              <w:rFonts w:ascii="Arial" w:hAnsi="Arial" w:eastAsia="Times New Roman" w:cs="Arial"/>
              <w:color w:val="000000" w:themeColor="text1"/>
            </w:rPr>
            <w:delText>S1</w:delText>
          </w:r>
        </w:del>
      </w:ins>
      <w:del w:author="Liu, Xiaowen (Kevin)" w:date="2024-12-09T15:54:00Z" w16du:dateUtc="2024-12-09T21:54:00Z" w:id="534">
        <w:r w:rsidRPr="19673A48" w:rsidDel="00F27B49">
          <w:rPr>
            <w:rFonts w:ascii="Arial" w:hAnsi="Arial" w:eastAsia="Times New Roman" w:cs="Arial"/>
            <w:color w:val="000000" w:themeColor="text1"/>
            <w:highlight w:val="yellow"/>
            <w:rPrChange w:author="Liu, Xiaowen (Kevin)" w:date="2024-11-28T14:04:00Z" w:id="535">
              <w:rPr>
                <w:rFonts w:ascii="Arial" w:hAnsi="Arial" w:eastAsia="Times New Roman" w:cs="Arial"/>
                <w:color w:val="000000" w:themeColor="text1"/>
              </w:rPr>
            </w:rPrChange>
          </w:rPr>
          <w:delText>S??</w:delText>
        </w:r>
        <w:r w:rsidDel="00F27B49" w:rsidR="00633C49">
          <w:rPr>
            <w:rFonts w:ascii="Arial" w:hAnsi="Arial" w:eastAsia="Times New Roman" w:cs="Arial"/>
            <w:color w:val="000000" w:themeColor="text1"/>
          </w:rPr>
          <w:delText xml:space="preserve"> for parameter settings</w:delText>
        </w:r>
        <w:r w:rsidDel="00F27B49" w:rsidR="0023210A">
          <w:rPr>
            <w:rFonts w:ascii="Arial" w:hAnsi="Arial" w:eastAsia="Times New Roman" w:cs="Arial"/>
            <w:color w:val="000000" w:themeColor="text1"/>
          </w:rPr>
          <w:delText>)</w:delText>
        </w:r>
      </w:del>
      <w:ins w:author="Wang, Daniel" w:date="2024-11-25T11:31:00Z" w16du:dateUtc="2024-11-25T17:31:00Z" w:id="536">
        <w:del w:author="Liu, Xiaowen (Kevin)" w:date="2024-12-09T15:54:00Z" w16du:dateUtc="2024-12-09T21:54:00Z" w:id="537">
          <w:r w:rsidRPr="19673A48" w:rsidDel="00F27B49" w:rsidR="0016110D">
            <w:rPr>
              <w:rFonts w:ascii="Arial" w:hAnsi="Arial" w:eastAsia="Times New Roman" w:cs="Arial"/>
              <w:color w:val="000000" w:themeColor="text1"/>
            </w:rPr>
            <w:delText xml:space="preserve"> </w:delText>
          </w:r>
        </w:del>
      </w:ins>
      <w:del w:author="Liu, Xiaowen (Kevin)" w:date="2024-12-09T15:54:00Z" w16du:dateUtc="2024-12-09T21:54:00Z" w:id="538">
        <w:r w:rsidDel="00F27B49" w:rsidR="00CD100B">
          <w:rPr>
            <w:rFonts w:ascii="Arial" w:hAnsi="Arial" w:eastAsia="Times New Roman" w:cs="Arial"/>
            <w:color w:val="000000" w:themeColor="text1"/>
          </w:rPr>
          <w:fldChar w:fldCharType="begin">
            <w:fldData xml:space="preserve">PEVuZE5vdGU+PENpdGU+PEF1dGhvcj5CYXNoYXJhdDwvQXV0aG9yPjxZZWFyPjIwMjM8L1llYXI+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</w:fldData>
          </w:fldChar>
        </w:r>
        <w:r w:rsidDel="00F27B49" w:rsidR="003E4B33">
          <w:rPr>
            <w:rFonts w:ascii="Arial" w:hAnsi="Arial" w:eastAsia="Times New Roman" w:cs="Arial"/>
            <w:color w:val="000000" w:themeColor="text1"/>
          </w:rPr>
          <w:delInstrText xml:space="preserve"> ADDIN EN.CITE </w:delInstrText>
        </w:r>
        <w:r w:rsidDel="00F27B49" w:rsidR="003E4B33">
          <w:rPr>
            <w:rFonts w:ascii="Arial" w:hAnsi="Arial" w:eastAsia="Times New Roman" w:cs="Arial"/>
            <w:color w:val="000000" w:themeColor="text1"/>
          </w:rPr>
          <w:fldChar w:fldCharType="begin">
            <w:fldData xml:space="preserve">PEVuZE5vdGU+PENpdGU+PEF1dGhvcj5CYXNoYXJhdDwvQXV0aG9yPjxZZWFyPjIwMjM8L1llYXI+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</w:fldData>
          </w:fldChar>
        </w:r>
        <w:r w:rsidDel="00F27B49" w:rsidR="003E4B33">
          <w:rPr>
            <w:rFonts w:ascii="Arial" w:hAnsi="Arial" w:eastAsia="Times New Roman" w:cs="Arial"/>
            <w:color w:val="000000" w:themeColor="text1"/>
          </w:rPr>
          <w:delInstrText xml:space="preserve"> ADDIN EN.CITE.DATA </w:delInstrText>
        </w:r>
        <w:r w:rsidDel="00F27B49" w:rsidR="003E4B33">
          <w:rPr>
            <w:rFonts w:ascii="Arial" w:hAnsi="Arial" w:eastAsia="Times New Roman" w:cs="Arial"/>
            <w:color w:val="000000" w:themeColor="text1"/>
          </w:rPr>
        </w:r>
        <w:r w:rsidDel="00F27B49" w:rsidR="003E4B33">
          <w:rPr>
            <w:rFonts w:ascii="Arial" w:hAnsi="Arial" w:eastAsia="Times New Roman" w:cs="Arial"/>
            <w:color w:val="000000" w:themeColor="text1"/>
          </w:rPr>
          <w:fldChar w:fldCharType="end"/>
        </w:r>
        <w:r w:rsidDel="00F27B49" w:rsidR="00CD100B">
          <w:rPr>
            <w:rFonts w:ascii="Arial" w:hAnsi="Arial" w:eastAsia="Times New Roman" w:cs="Arial"/>
            <w:color w:val="000000" w:themeColor="text1"/>
          </w:rPr>
        </w:r>
        <w:r w:rsidDel="00F27B49" w:rsidR="00CD100B">
          <w:rPr>
            <w:rFonts w:ascii="Arial" w:hAnsi="Arial" w:eastAsia="Times New Roman" w:cs="Arial"/>
            <w:color w:val="000000" w:themeColor="text1"/>
          </w:rPr>
          <w:fldChar w:fldCharType="separate"/>
        </w:r>
        <w:r w:rsidDel="00F27B49" w:rsidR="003E4B33">
          <w:rPr>
            <w:rFonts w:ascii="Arial" w:hAnsi="Arial" w:eastAsia="Times New Roman" w:cs="Arial"/>
            <w:noProof/>
            <w:color w:val="000000" w:themeColor="text1"/>
          </w:rPr>
          <w:delText>[18]</w:delText>
        </w:r>
        <w:r w:rsidDel="00F27B49" w:rsidR="00CD100B">
          <w:rPr>
            <w:rFonts w:ascii="Arial" w:hAnsi="Arial" w:eastAsia="Times New Roman" w:cs="Arial"/>
            <w:color w:val="000000" w:themeColor="text1"/>
          </w:rPr>
          <w:fldChar w:fldCharType="end"/>
        </w:r>
        <w:r w:rsidRPr="6AB0D903" w:rsidDel="00F27B49" w:rsidR="4DE75445">
          <w:rPr>
            <w:rFonts w:ascii="Arial" w:hAnsi="Arial" w:eastAsia="Times New Roman" w:cs="Arial"/>
            <w:color w:val="000000" w:themeColor="text1"/>
          </w:rPr>
          <w:delText xml:space="preserve"> </w:delText>
        </w:r>
        <w:r w:rsidRPr="6AB0D903" w:rsidDel="00F27B49" w:rsidR="39C21ECB">
          <w:rPr>
            <w:rFonts w:ascii="Arial" w:hAnsi="Arial" w:eastAsia="Times New Roman" w:cs="Arial"/>
            <w:color w:val="000000" w:themeColor="text1"/>
          </w:rPr>
          <w:delText xml:space="preserve">for spectral deconvolution and feature detection. </w:delText>
        </w:r>
        <w:r w:rsidRPr="19673A48" w:rsidDel="00F27B49" w:rsidR="39C21ECB">
          <w:rPr>
            <w:rFonts w:ascii="Arial" w:hAnsi="Arial" w:eastAsia="Times New Roman" w:cs="Arial"/>
            <w:color w:val="000000" w:themeColor="text1"/>
          </w:rPr>
          <w:delText xml:space="preserve">For each reported proteoform feature with multiple charge states, a single charge proteoform feature (SCPF) was </w:delText>
        </w:r>
        <w:r w:rsidRPr="19673A48" w:rsidDel="00F27B49" w:rsidR="799A8B9B">
          <w:rPr>
            <w:rFonts w:ascii="Arial" w:hAnsi="Arial" w:eastAsia="Times New Roman" w:cs="Arial"/>
            <w:color w:val="000000" w:themeColor="text1"/>
          </w:rPr>
          <w:delText xml:space="preserve">obtained </w:delText>
        </w:r>
        <w:r w:rsidRPr="19673A48" w:rsidDel="00F27B49" w:rsidR="6143D908">
          <w:rPr>
            <w:rFonts w:ascii="Arial" w:hAnsi="Arial" w:eastAsia="Times New Roman" w:cs="Arial"/>
            <w:color w:val="000000" w:themeColor="text1"/>
          </w:rPr>
          <w:delText xml:space="preserve">for </w:delText>
        </w:r>
        <w:r w:rsidRPr="19673A48" w:rsidDel="00F27B49" w:rsidR="39C21ECB">
          <w:rPr>
            <w:rFonts w:ascii="Arial" w:hAnsi="Arial" w:eastAsia="Times New Roman" w:cs="Arial"/>
            <w:color w:val="000000" w:themeColor="text1"/>
          </w:rPr>
          <w:delText>each charge state of the feature.</w:delText>
        </w:r>
        <w:r w:rsidRPr="19673A48" w:rsidDel="00F27B49" w:rsidR="074F1460">
          <w:rPr>
            <w:rFonts w:ascii="Arial" w:hAnsi="Arial" w:eastAsia="Times New Roman" w:cs="Arial"/>
            <w:color w:val="000000" w:themeColor="text1"/>
          </w:rPr>
          <w:delText xml:space="preserve"> </w:delText>
        </w:r>
        <w:r w:rsidRPr="19673A48" w:rsidDel="00F27B49" w:rsidR="61A3A1B2">
          <w:rPr>
            <w:rFonts w:ascii="Arial" w:hAnsi="Arial" w:eastAsia="Times New Roman" w:cs="Arial"/>
            <w:color w:val="000000" w:themeColor="text1"/>
          </w:rPr>
          <w:delText xml:space="preserve"> </w:delText>
        </w:r>
        <w:r w:rsidRPr="19673A48" w:rsidDel="00F27B49" w:rsidR="39C21ECB">
          <w:rPr>
            <w:rFonts w:ascii="Arial" w:hAnsi="Arial" w:eastAsia="Times New Roman" w:cs="Arial"/>
            <w:color w:val="000000" w:themeColor="text1"/>
          </w:rPr>
          <w:delText xml:space="preserve">For each MS/MS spectrum, the SCPFs observed in its isolation window were ranked based on their total peak intensities within the window, and the top two SCPFs were assigned to the spectrum. </w:delText>
        </w:r>
      </w:del>
    </w:p>
    <w:p w:rsidRPr="00465927" w:rsidR="0049583B" w:rsidDel="00F27B49" w:rsidRDefault="00465927" w14:paraId="2645CF1E" w14:textId="00C21010">
      <w:pPr>
        <w:spacing w:after="0" w:line="360" w:lineRule="auto"/>
        <w:jc w:val="both"/>
        <w:rPr>
          <w:del w:author="Liu, Xiaowen (Kevin)" w:date="2024-12-09T15:54:00Z" w16du:dateUtc="2024-12-09T21:54:00Z" w:id="539"/>
          <w:rFonts w:ascii="Arial" w:hAnsi="Arial" w:eastAsia="Times New Roman" w:cs="Arial"/>
          <w:b/>
          <w:bCs/>
          <w:color w:val="000000" w:themeColor="text1"/>
          <w:rPrChange w:author="Liu, Xiaowen (Kevin)" w:date="2024-11-28T14:07:00Z" w16du:dateUtc="2024-11-28T20:07:00Z" w:id="540">
            <w:rPr>
              <w:del w:author="Liu, Xiaowen (Kevin)" w:date="2024-12-09T15:54:00Z" w16du:dateUtc="2024-12-09T21:54:00Z" w:id="541"/>
              <w:rFonts w:ascii="Arial" w:hAnsi="Arial" w:eastAsia="Times New Roman" w:cs="Arial"/>
              <w:color w:val="000000" w:themeColor="text1"/>
            </w:rPr>
          </w:rPrChange>
        </w:rPr>
        <w:pPrChange w:author="Liu, Xiaowen (Kevin)" w:date="2024-11-28T14:05:00Z" w16du:dateUtc="2024-11-28T20:05:00Z" w:id="542">
          <w:pPr>
            <w:spacing w:after="0" w:line="360" w:lineRule="auto"/>
            <w:ind w:firstLine="360"/>
            <w:jc w:val="both"/>
          </w:pPr>
        </w:pPrChange>
      </w:pPr>
      <w:del w:author="Liu, Xiaowen (Kevin)" w:date="2024-12-09T13:01:00Z" w16du:dateUtc="2024-12-09T19:01:00Z" w:id="543">
        <w:r w:rsidRPr="19673A48" w:rsidDel="00581E5F">
          <w:rPr>
            <w:rFonts w:ascii="Arial" w:hAnsi="Arial" w:eastAsia="Times New Roman" w:cs="Arial"/>
            <w:b/>
            <w:bCs/>
            <w:color w:val="000000" w:themeColor="text1"/>
            <w:rPrChange w:author="Liu, Xiaowen (Kevin)" w:date="2024-11-28T14:07:00Z" w:id="544">
              <w:rPr>
                <w:rFonts w:ascii="Arial" w:hAnsi="Arial" w:eastAsia="Times New Roman" w:cs="Arial"/>
                <w:color w:val="000000" w:themeColor="text1"/>
              </w:rPr>
            </w:rPrChange>
          </w:rPr>
          <w:delText>Pre</w:delText>
        </w:r>
      </w:del>
      <w:del w:author="Liu, Xiaowen (Kevin)" w:date="2024-12-09T15:54:00Z" w16du:dateUtc="2024-12-09T21:54:00Z" w:id="545">
        <w:r w:rsidRPr="19673A48" w:rsidDel="00F27B49">
          <w:rPr>
            <w:rFonts w:ascii="Arial" w:hAnsi="Arial" w:eastAsia="Times New Roman" w:cs="Arial"/>
            <w:b/>
            <w:bCs/>
            <w:color w:val="000000" w:themeColor="text1"/>
            <w:rPrChange w:author="Liu, Xiaowen (Kevin)" w:date="2024-11-28T14:07:00Z" w:id="546">
              <w:rPr>
                <w:rFonts w:ascii="Arial" w:hAnsi="Arial" w:eastAsia="Times New Roman" w:cs="Arial"/>
                <w:color w:val="000000" w:themeColor="text1"/>
              </w:rPr>
            </w:rPrChange>
          </w:rPr>
          <w:delText xml:space="preserve">cursor </w:delText>
        </w:r>
        <w:r w:rsidRPr="19673A48" w:rsidDel="00F27B49" w:rsidR="005F3A5C">
          <w:rPr>
            <w:rFonts w:ascii="Arial" w:hAnsi="Arial" w:eastAsia="Times New Roman" w:cs="Arial"/>
            <w:b/>
            <w:bCs/>
            <w:color w:val="000000" w:themeColor="text1"/>
          </w:rPr>
          <w:delText>selection</w:delText>
        </w:r>
      </w:del>
    </w:p>
    <w:p w:rsidR="00581E5F" w:rsidDel="00F27B49" w:rsidP="00581E5F" w:rsidRDefault="00811D4E" w14:paraId="4972A7AB" w14:textId="0992E72E">
      <w:pPr>
        <w:spacing w:after="0" w:line="360" w:lineRule="auto"/>
        <w:ind w:firstLine="360"/>
        <w:jc w:val="both"/>
        <w:rPr>
          <w:ins w:author="Liu, Xiaowen (Kevin)" w:date="2024-12-09T13:01:00Z" w16du:dateUtc="2024-12-09T19:01:00Z" w:id="547"/>
          <w:del w:author="Liu, Xiaowen (Kevin)" w:date="2024-12-09T15:54:00Z" w16du:dateUtc="2024-12-09T21:54:00Z" w:id="548"/>
          <w:rFonts w:ascii="Arial" w:hAnsi="Arial" w:eastAsia="Times New Roman" w:cs="Arial"/>
          <w:color w:val="000000" w:themeColor="text1"/>
        </w:rPr>
      </w:pPr>
      <w:del w:author="Liu, Xiaowen (Kevin)" w:date="2024-12-09T15:54:00Z" w16du:dateUtc="2024-12-09T21:54:00Z" w:id="549">
        <w:r w:rsidRPr="19673A48" w:rsidDel="00F27B49">
          <w:rPr>
            <w:rFonts w:ascii="Arial" w:hAnsi="Arial" w:eastAsia="Times New Roman" w:cs="Arial"/>
            <w:color w:val="000000" w:themeColor="text1"/>
          </w:rPr>
          <w:delText xml:space="preserve">An MS/MS spectrum is treated as a multiplexing one if the ratio of the total peak intensities in the isolation window for the second and first features is higher than </w:delText>
        </w:r>
        <w:r w:rsidRPr="19673A48" w:rsidDel="00F27B49">
          <w:rPr>
            <w:rFonts w:ascii="Cambria Math" w:hAnsi="Cambria Math" w:eastAsia="Times New Roman" w:cs="Arial"/>
            <w:color w:val="000000" w:themeColor="text1"/>
          </w:rPr>
          <w:delText>𝛼</w:delText>
        </w:r>
        <w:r w:rsidRPr="19673A48" w:rsidDel="00F27B49">
          <w:rPr>
            <w:rFonts w:ascii="Arial" w:hAnsi="Arial" w:eastAsia="Times New Roman" w:cs="Arial"/>
            <w:color w:val="000000" w:themeColor="text1"/>
          </w:rPr>
          <w:delText xml:space="preserve">, where </w:delText>
        </w:r>
        <w:r w:rsidRPr="19673A48" w:rsidDel="00F27B49">
          <w:rPr>
            <w:rFonts w:ascii="Cambria Math" w:hAnsi="Cambria Math" w:eastAsia="Times New Roman" w:cs="Arial"/>
            <w:color w:val="000000" w:themeColor="text1"/>
          </w:rPr>
          <w:delText>𝛼</w:delText>
        </w:r>
        <w:r w:rsidRPr="19673A48" w:rsidDel="00F27B49">
          <w:rPr>
            <w:rFonts w:ascii="Arial" w:hAnsi="Arial" w:eastAsia="Times New Roman" w:cs="Arial"/>
            <w:color w:val="000000" w:themeColor="text1"/>
          </w:rPr>
          <w:delText xml:space="preserve"> is user specified parameter (the default setting of </w:delText>
        </w:r>
        <w:r w:rsidRPr="19673A48" w:rsidDel="00F27B49">
          <w:rPr>
            <w:rFonts w:ascii="Cambria Math" w:hAnsi="Cambria Math" w:eastAsia="Times New Roman" w:cs="Arial"/>
            <w:color w:val="000000" w:themeColor="text1"/>
          </w:rPr>
          <w:delText>𝛼</w:delText>
        </w:r>
        <w:r w:rsidRPr="19673A48" w:rsidDel="00F27B49">
          <w:rPr>
            <w:rFonts w:ascii="Arial" w:hAnsi="Arial" w:eastAsia="Times New Roman" w:cs="Arial"/>
            <w:color w:val="000000" w:themeColor="text1"/>
          </w:rPr>
          <w:delText xml:space="preserve"> is 20%). </w:delText>
        </w:r>
      </w:del>
      <w:ins w:author="Liu, Xiaowen (Kevin)" w:date="2024-12-09T13:01:00Z" w16du:dateUtc="2024-12-09T19:01:00Z" w:id="550">
        <w:del w:author="Liu, Xiaowen (Kevin)" w:date="2024-12-09T15:54:00Z" w16du:dateUtc="2024-12-09T21:54:00Z" w:id="551">
          <w:r w:rsidRPr="19673A48" w:rsidDel="00F27B49" w:rsidR="00581E5F">
            <w:rPr>
              <w:rFonts w:ascii="Arial" w:hAnsi="Arial" w:eastAsia="Times New Roman" w:cs="Arial"/>
            </w:rPr>
            <w:delText xml:space="preserve">For a multiplexed spectrum with two precursors in the isolation window, the precursor </w:delText>
          </w:r>
        </w:del>
        <w:del w:author="Liu, Xiaowen (Kevin)" w:date="2024-12-09T13:02:00Z" w16du:dateUtc="2024-12-09T19:02:00Z" w:id="552">
          <w:r w:rsidRPr="19673A48" w:rsidDel="00573CDD" w:rsidR="00581E5F">
            <w:rPr>
              <w:rFonts w:ascii="Arial" w:hAnsi="Arial" w:eastAsia="Times New Roman" w:cs="Arial"/>
            </w:rPr>
            <w:delText xml:space="preserve">generating more fragment masses in the multiplexed spectrum is </w:delText>
          </w:r>
        </w:del>
        <w:del w:author="Liu, Xiaowen (Kevin)" w:date="2024-12-09T15:54:00Z" w16du:dateUtc="2024-12-09T21:54:00Z" w:id="553">
          <w:r w:rsidRPr="19673A48" w:rsidDel="00F27B49" w:rsidR="00581E5F">
            <w:rPr>
              <w:rFonts w:ascii="Arial" w:hAnsi="Arial" w:eastAsia="Times New Roman" w:cs="Arial"/>
            </w:rPr>
            <w:delText xml:space="preserve">called the primary precursor, and the other precursor is referred to as the second precursor. Note that the primary precursor may have a lower intensity than the second precursor.  </w:delText>
          </w:r>
          <w:r w:rsidRPr="19673A48" w:rsidDel="00F27B49" w:rsidR="00581E5F">
            <w:rPr>
              <w:rFonts w:ascii="Arial" w:hAnsi="Arial" w:eastAsia="Times New Roman" w:cs="Arial"/>
              <w:color w:val="000000" w:themeColor="text1"/>
            </w:rPr>
            <w:delText xml:space="preserve"> </w:delText>
          </w:r>
        </w:del>
      </w:ins>
    </w:p>
    <w:p w:rsidR="00CE751E" w:rsidDel="00F27B49" w:rsidRDefault="521BF37C" w14:paraId="158EBD5D" w14:textId="128A8899">
      <w:pPr>
        <w:spacing w:after="0" w:line="360" w:lineRule="auto"/>
        <w:ind w:firstLine="360"/>
        <w:jc w:val="both"/>
        <w:rPr>
          <w:del w:author="Liu, Xiaowen (Kevin)" w:date="2024-12-09T13:01:00Z" w16du:dateUtc="2024-12-09T19:01:00Z" w:id="554"/>
          <w:rFonts w:ascii="Arial" w:hAnsi="Arial" w:eastAsia="Times New Roman" w:cs="Arial"/>
          <w:color w:val="000000" w:themeColor="text1"/>
        </w:rPr>
      </w:pPr>
      <w:del w:author="Liu, Xiaowen (Kevin)" w:date="2024-12-09T15:54:00Z" w16du:dateUtc="2024-12-09T21:54:00Z" w:id="555">
        <w:r w:rsidRPr="19673A48" w:rsidDel="00F27B49">
          <w:rPr>
            <w:rFonts w:ascii="Arial" w:hAnsi="Arial" w:eastAsia="Times New Roman" w:cs="Arial"/>
          </w:rPr>
          <w:delText xml:space="preserve">For a multiplexed spectrum with two precursors in the isolation window, the precursor </w:delText>
        </w:r>
        <w:r w:rsidRPr="19673A48" w:rsidDel="00F27B49" w:rsidR="6261A528">
          <w:rPr>
            <w:rFonts w:ascii="Arial" w:hAnsi="Arial" w:eastAsia="Times New Roman" w:cs="Arial"/>
          </w:rPr>
          <w:delText>generating more</w:delText>
        </w:r>
        <w:r w:rsidRPr="19673A48" w:rsidDel="00F27B49">
          <w:rPr>
            <w:rFonts w:ascii="Arial" w:hAnsi="Arial" w:eastAsia="Times New Roman" w:cs="Arial"/>
          </w:rPr>
          <w:delText xml:space="preserve"> fragment masses in the multiplexed spectrum is called the </w:delText>
        </w:r>
        <w:r w:rsidRPr="19673A48" w:rsidDel="00F27B49" w:rsidR="1876C4A4">
          <w:rPr>
            <w:rFonts w:ascii="Arial" w:hAnsi="Arial" w:eastAsia="Times New Roman" w:cs="Arial"/>
          </w:rPr>
          <w:delText>primary</w:delText>
        </w:r>
        <w:r w:rsidRPr="19673A48" w:rsidDel="00F27B49">
          <w:rPr>
            <w:rFonts w:ascii="Arial" w:hAnsi="Arial" w:eastAsia="Times New Roman" w:cs="Arial"/>
          </w:rPr>
          <w:delText xml:space="preserve"> precursor, </w:delText>
        </w:r>
        <w:r w:rsidRPr="19673A48" w:rsidDel="00F27B49" w:rsidR="4E82654C">
          <w:rPr>
            <w:rFonts w:ascii="Arial" w:hAnsi="Arial" w:eastAsia="Times New Roman" w:cs="Arial"/>
          </w:rPr>
          <w:delText>and the other precursor is referred to as the second precursor.</w:delText>
        </w:r>
        <w:r w:rsidRPr="19673A48" w:rsidDel="00F27B49" w:rsidR="00E56AAC">
          <w:rPr>
            <w:rFonts w:ascii="Arial" w:hAnsi="Arial" w:eastAsia="Times New Roman" w:cs="Arial"/>
          </w:rPr>
          <w:delText xml:space="preserve"> Note that the pr</w:delText>
        </w:r>
        <w:r w:rsidRPr="19673A48" w:rsidDel="00F27B49" w:rsidR="00057FD7">
          <w:rPr>
            <w:rFonts w:ascii="Arial" w:hAnsi="Arial" w:eastAsia="Times New Roman" w:cs="Arial"/>
          </w:rPr>
          <w:delText xml:space="preserve">imary precursor may have a lower </w:delText>
        </w:r>
        <w:r w:rsidRPr="19673A48" w:rsidDel="00F27B49" w:rsidR="00766C26">
          <w:rPr>
            <w:rFonts w:ascii="Arial" w:hAnsi="Arial" w:eastAsia="Times New Roman" w:cs="Arial"/>
          </w:rPr>
          <w:delText>intensity</w:delText>
        </w:r>
        <w:r w:rsidRPr="19673A48" w:rsidDel="00F27B49" w:rsidR="00057FD7">
          <w:rPr>
            <w:rFonts w:ascii="Arial" w:hAnsi="Arial" w:eastAsia="Times New Roman" w:cs="Arial"/>
          </w:rPr>
          <w:delText xml:space="preserve"> than the second </w:delText>
        </w:r>
        <w:r w:rsidRPr="19673A48" w:rsidDel="00F27B49" w:rsidR="00766C26">
          <w:rPr>
            <w:rFonts w:ascii="Arial" w:hAnsi="Arial" w:eastAsia="Times New Roman" w:cs="Arial"/>
          </w:rPr>
          <w:delText xml:space="preserve">precursor. </w:delText>
        </w:r>
        <w:r w:rsidRPr="19673A48" w:rsidDel="00F27B49" w:rsidR="4E82654C">
          <w:rPr>
            <w:rFonts w:ascii="Arial" w:hAnsi="Arial" w:eastAsia="Times New Roman" w:cs="Arial"/>
          </w:rPr>
          <w:delText xml:space="preserve"> </w:delText>
        </w:r>
        <w:r w:rsidRPr="19673A48" w:rsidDel="00F27B49">
          <w:rPr>
            <w:rFonts w:ascii="Arial" w:hAnsi="Arial" w:eastAsia="Times New Roman" w:cs="Arial"/>
            <w:color w:val="000000" w:themeColor="text1"/>
          </w:rPr>
          <w:delText xml:space="preserve"> </w:delText>
        </w:r>
      </w:del>
    </w:p>
    <w:p w:rsidR="00AA755D" w:rsidDel="00F27B49" w:rsidP="00581E5F" w:rsidRDefault="623CD552" w14:paraId="2DDE0A25" w14:textId="5D28853B">
      <w:pPr>
        <w:spacing w:after="0" w:line="360" w:lineRule="auto"/>
        <w:ind w:firstLine="360"/>
        <w:jc w:val="both"/>
        <w:rPr>
          <w:del w:author="Liu, Xiaowen (Kevin)" w:date="2024-12-09T15:54:00Z" w16du:dateUtc="2024-12-09T21:54:00Z" w:id="556"/>
          <w:rFonts w:ascii="Arial" w:hAnsi="Arial" w:eastAsia="Times New Roman" w:cs="Arial"/>
        </w:rPr>
      </w:pPr>
      <w:del w:author="Liu, Xiaowen (Kevin)" w:date="2024-12-09T15:54:00Z" w16du:dateUtc="2024-12-09T21:54:00Z" w:id="557">
        <w:r w:rsidRPr="19673A48" w:rsidDel="00F27B49">
          <w:rPr>
            <w:rFonts w:ascii="Arial" w:hAnsi="Arial" w:eastAsia="Times New Roman" w:cs="Arial"/>
          </w:rPr>
          <w:delText>F</w:delText>
        </w:r>
        <w:r w:rsidRPr="19673A48" w:rsidDel="00F27B49" w:rsidR="6E354CE0">
          <w:rPr>
            <w:rFonts w:ascii="Arial" w:hAnsi="Arial" w:eastAsia="Times New Roman" w:cs="Arial"/>
          </w:rPr>
          <w:delText xml:space="preserve">or </w:delText>
        </w:r>
        <w:r w:rsidRPr="19673A48" w:rsidDel="00F27B49" w:rsidR="0A88AEF2">
          <w:rPr>
            <w:rFonts w:ascii="Arial" w:hAnsi="Arial" w:eastAsia="Times New Roman" w:cs="Arial"/>
          </w:rPr>
          <w:delText>an MS/MS</w:delText>
        </w:r>
        <w:r w:rsidRPr="19673A48" w:rsidDel="00F27B49" w:rsidR="64A28766">
          <w:rPr>
            <w:rFonts w:ascii="Arial" w:hAnsi="Arial" w:eastAsia="Times New Roman" w:cs="Arial"/>
          </w:rPr>
          <w:delText xml:space="preserve"> spectrum </w:delText>
        </w:r>
        <w:r w:rsidRPr="19673A48" w:rsidDel="00F27B49" w:rsidR="64A28766">
          <w:rPr>
            <w:rFonts w:ascii="Arial" w:hAnsi="Arial" w:eastAsia="Times New Roman" w:cs="Arial"/>
            <w:i/>
            <w:iCs/>
          </w:rPr>
          <w:delText>S</w:delText>
        </w:r>
        <w:r w:rsidRPr="19673A48" w:rsidDel="00F27B49" w:rsidR="0A88AEF2">
          <w:rPr>
            <w:rFonts w:ascii="Arial" w:hAnsi="Arial" w:eastAsia="Times New Roman" w:cs="Arial"/>
            <w:i/>
            <w:iCs/>
          </w:rPr>
          <w:delText xml:space="preserve"> </w:delText>
        </w:r>
        <w:r w:rsidRPr="19673A48" w:rsidDel="00F27B49" w:rsidR="0A88AEF2">
          <w:rPr>
            <w:rFonts w:ascii="Arial" w:hAnsi="Arial" w:eastAsia="Times New Roman" w:cs="Arial"/>
          </w:rPr>
          <w:delText>with</w:delText>
        </w:r>
        <w:r w:rsidRPr="19673A48" w:rsidDel="00F27B49" w:rsidR="31E38366">
          <w:rPr>
            <w:rFonts w:ascii="Arial" w:hAnsi="Arial" w:eastAsia="Times New Roman" w:cs="Arial"/>
          </w:rPr>
          <w:delText xml:space="preserve"> </w:delText>
        </w:r>
        <w:r w:rsidRPr="19673A48" w:rsidDel="00F27B49" w:rsidR="0A88AEF2">
          <w:rPr>
            <w:rFonts w:ascii="Arial" w:hAnsi="Arial" w:eastAsia="Times New Roman" w:cs="Arial"/>
            <w:color w:val="000000" w:themeColor="text1"/>
          </w:rPr>
          <w:delText xml:space="preserve">two SCPFs </w:delText>
        </w:r>
        <w:r w:rsidRPr="19673A48" w:rsidDel="00F27B49" w:rsidR="0A88AEF2">
          <w:rPr>
            <w:rFonts w:ascii="Arial" w:hAnsi="Arial" w:eastAsia="Times New Roman" w:cs="Arial"/>
            <w:i/>
            <w:iCs/>
            <w:color w:val="000000" w:themeColor="text1"/>
          </w:rPr>
          <w:delText>F</w:delText>
        </w:r>
        <w:r w:rsidRPr="19673A48" w:rsidDel="00F27B49" w:rsidR="0A88AEF2">
          <w:rPr>
            <w:rFonts w:ascii="Arial" w:hAnsi="Arial" w:eastAsia="Times New Roman" w:cs="Arial"/>
            <w:color w:val="000000" w:themeColor="text1"/>
            <w:vertAlign w:val="subscript"/>
          </w:rPr>
          <w:delText>1</w:delText>
        </w:r>
        <w:r w:rsidRPr="19673A48" w:rsidDel="00F27B49" w:rsidR="0A88AEF2">
          <w:rPr>
            <w:rFonts w:ascii="Arial" w:hAnsi="Arial" w:eastAsia="Times New Roman" w:cs="Arial"/>
            <w:color w:val="000000" w:themeColor="text1"/>
          </w:rPr>
          <w:delText xml:space="preserve"> and </w:delText>
        </w:r>
        <w:r w:rsidRPr="19673A48" w:rsidDel="00F27B49" w:rsidR="0A88AEF2">
          <w:rPr>
            <w:rFonts w:ascii="Arial" w:hAnsi="Arial" w:eastAsia="Times New Roman" w:cs="Arial"/>
            <w:i/>
            <w:iCs/>
            <w:color w:val="000000" w:themeColor="text1"/>
          </w:rPr>
          <w:delText>F</w:delText>
        </w:r>
        <w:r w:rsidRPr="19673A48" w:rsidDel="00F27B49" w:rsidR="0A88AEF2">
          <w:rPr>
            <w:rFonts w:ascii="Arial" w:hAnsi="Arial" w:eastAsia="Times New Roman" w:cs="Arial"/>
            <w:color w:val="000000" w:themeColor="text1"/>
            <w:vertAlign w:val="subscript"/>
          </w:rPr>
          <w:delText>2</w:delText>
        </w:r>
        <w:r w:rsidRPr="19673A48" w:rsidDel="00F27B49" w:rsidR="48CD0011">
          <w:rPr>
            <w:rFonts w:ascii="Arial" w:hAnsi="Arial" w:eastAsia="Times New Roman" w:cs="Arial"/>
            <w:color w:val="000000" w:themeColor="text1"/>
          </w:rPr>
          <w:delText>, where</w:delText>
        </w:r>
        <w:r w:rsidRPr="19673A48" w:rsidDel="00F27B49" w:rsidR="605FDD0F">
          <w:rPr>
            <w:rFonts w:ascii="Arial" w:hAnsi="Arial" w:eastAsia="Times New Roman" w:cs="Arial"/>
            <w:color w:val="000000" w:themeColor="text1"/>
          </w:rPr>
          <w:delText xml:space="preserve"> </w:delText>
        </w:r>
        <w:r w:rsidRPr="19673A48" w:rsidDel="00F27B49" w:rsidR="605FDD0F">
          <w:rPr>
            <w:rFonts w:ascii="Arial" w:hAnsi="Arial" w:eastAsia="Times New Roman" w:cs="Arial"/>
            <w:i/>
            <w:iCs/>
            <w:color w:val="000000" w:themeColor="text1"/>
          </w:rPr>
          <w:delText>F</w:delText>
        </w:r>
        <w:r w:rsidRPr="19673A48" w:rsidDel="00F27B49" w:rsidR="605FDD0F">
          <w:rPr>
            <w:rFonts w:ascii="Arial" w:hAnsi="Arial" w:eastAsia="Times New Roman" w:cs="Arial"/>
            <w:color w:val="000000" w:themeColor="text1"/>
            <w:vertAlign w:val="subscript"/>
          </w:rPr>
          <w:delText>1</w:delText>
        </w:r>
        <w:r w:rsidRPr="19673A48" w:rsidDel="00F27B49" w:rsidR="605FDD0F">
          <w:rPr>
            <w:rFonts w:ascii="Arial" w:hAnsi="Arial" w:eastAsia="Times New Roman" w:cs="Arial"/>
            <w:color w:val="000000" w:themeColor="text1"/>
          </w:rPr>
          <w:delText xml:space="preserve"> has a higher</w:delText>
        </w:r>
        <w:r w:rsidRPr="19673A48" w:rsidDel="00F27B49" w:rsidR="48CD0011">
          <w:rPr>
            <w:rFonts w:ascii="Arial" w:hAnsi="Arial" w:eastAsia="Times New Roman" w:cs="Arial"/>
            <w:color w:val="000000" w:themeColor="text1"/>
          </w:rPr>
          <w:delText xml:space="preserve"> </w:delText>
        </w:r>
        <w:r w:rsidRPr="19673A48" w:rsidDel="00F27B49" w:rsidR="43A367E6">
          <w:rPr>
            <w:rFonts w:ascii="Arial" w:hAnsi="Arial" w:eastAsia="Times New Roman" w:cs="Arial"/>
            <w:color w:val="000000" w:themeColor="text1"/>
          </w:rPr>
          <w:delText>total peak</w:delText>
        </w:r>
        <w:r w:rsidRPr="19673A48" w:rsidDel="00F27B49" w:rsidR="48CD0011">
          <w:rPr>
            <w:rFonts w:ascii="Arial" w:hAnsi="Arial" w:eastAsia="Times New Roman" w:cs="Arial"/>
            <w:color w:val="000000" w:themeColor="text1"/>
          </w:rPr>
          <w:delText xml:space="preserve"> intensit</w:delText>
        </w:r>
        <w:r w:rsidRPr="19673A48" w:rsidDel="00F27B49" w:rsidR="43A367E6">
          <w:rPr>
            <w:rFonts w:ascii="Arial" w:hAnsi="Arial" w:eastAsia="Times New Roman" w:cs="Arial"/>
            <w:color w:val="000000" w:themeColor="text1"/>
          </w:rPr>
          <w:delText xml:space="preserve">y in the </w:delText>
        </w:r>
        <w:r w:rsidRPr="19673A48" w:rsidDel="00F27B49" w:rsidR="605FDD0F">
          <w:rPr>
            <w:rFonts w:ascii="Arial" w:hAnsi="Arial" w:eastAsia="Times New Roman" w:cs="Arial"/>
            <w:color w:val="000000" w:themeColor="text1"/>
          </w:rPr>
          <w:delText xml:space="preserve">isolation window than </w:delText>
        </w:r>
        <w:r w:rsidRPr="19673A48" w:rsidDel="00F27B49" w:rsidR="605FDD0F">
          <w:rPr>
            <w:rFonts w:ascii="Arial" w:hAnsi="Arial" w:eastAsia="Times New Roman" w:cs="Arial"/>
            <w:i/>
            <w:iCs/>
            <w:color w:val="000000" w:themeColor="text1"/>
          </w:rPr>
          <w:delText>F</w:delText>
        </w:r>
        <w:r w:rsidRPr="19673A48" w:rsidDel="00F27B49" w:rsidR="605FDD0F">
          <w:rPr>
            <w:rFonts w:ascii="Arial" w:hAnsi="Arial" w:eastAsia="Times New Roman" w:cs="Arial"/>
            <w:color w:val="000000" w:themeColor="text1"/>
            <w:vertAlign w:val="subscript"/>
          </w:rPr>
          <w:delText>2</w:delText>
        </w:r>
        <w:r w:rsidRPr="19673A48" w:rsidDel="00F27B49" w:rsidR="64A28766">
          <w:rPr>
            <w:rFonts w:ascii="Arial" w:hAnsi="Arial" w:eastAsia="Times New Roman" w:cs="Arial"/>
            <w:color w:val="000000" w:themeColor="text1"/>
          </w:rPr>
          <w:delText>,</w:delText>
        </w:r>
        <w:r w:rsidRPr="19673A48" w:rsidDel="00F27B49" w:rsidR="4E731EFF">
          <w:rPr>
            <w:rFonts w:ascii="Arial" w:hAnsi="Arial" w:eastAsia="Times New Roman" w:cs="Arial"/>
            <w:color w:val="000000" w:themeColor="text1"/>
          </w:rPr>
          <w:delText xml:space="preserve"> </w:delText>
        </w:r>
        <w:r w:rsidRPr="19673A48" w:rsidDel="00F27B49">
          <w:rPr>
            <w:rFonts w:ascii="Arial" w:hAnsi="Arial" w:eastAsia="Times New Roman" w:cs="Arial"/>
          </w:rPr>
          <w:delText xml:space="preserve">the </w:delText>
        </w:r>
        <w:r w:rsidRPr="19673A48" w:rsidDel="00F27B49" w:rsidR="1876C4A4">
          <w:rPr>
            <w:rFonts w:ascii="Arial" w:hAnsi="Arial" w:eastAsia="Times New Roman" w:cs="Arial"/>
          </w:rPr>
          <w:delText>primary</w:delText>
        </w:r>
        <w:r w:rsidRPr="19673A48" w:rsidDel="00F27B49">
          <w:rPr>
            <w:rFonts w:ascii="Arial" w:hAnsi="Arial" w:eastAsia="Times New Roman" w:cs="Arial"/>
          </w:rPr>
          <w:delText xml:space="preserve"> precursor is determined as follows. </w:delText>
        </w:r>
        <w:r w:rsidRPr="19673A48" w:rsidDel="00F27B49" w:rsidR="26761C96">
          <w:rPr>
            <w:rFonts w:ascii="Arial" w:hAnsi="Arial" w:eastAsia="Times New Roman" w:cs="Arial"/>
            <w:color w:val="000000" w:themeColor="text1"/>
          </w:rPr>
          <w:delText>Let</w:delText>
        </w:r>
        <w:r w:rsidRPr="19673A48" w:rsidDel="00F27B49" w:rsidR="709F6A27">
          <w:rPr>
            <w:rFonts w:ascii="Arial" w:hAnsi="Arial" w:eastAsia="Times New Roman" w:cs="Arial"/>
          </w:rPr>
          <w:delText xml:space="preserve"> </w:delText>
        </w:r>
        <w:r w:rsidRPr="19673A48" w:rsidDel="00F27B49" w:rsidR="64A28766">
          <w:rPr>
            <w:rFonts w:ascii="Arial" w:hAnsi="Arial" w:eastAsia="Times New Roman" w:cs="Arial"/>
            <w:i/>
            <w:iCs/>
            <w:color w:val="000000" w:themeColor="text1"/>
          </w:rPr>
          <w:delText>S</w:delText>
        </w:r>
        <w:r w:rsidRPr="19673A48" w:rsidDel="00F27B49" w:rsidR="64A28766">
          <w:rPr>
            <w:rFonts w:ascii="Arial" w:hAnsi="Arial" w:eastAsia="Times New Roman" w:cs="Arial"/>
            <w:color w:val="000000" w:themeColor="text1"/>
            <w:vertAlign w:val="subscript"/>
          </w:rPr>
          <w:delText>1</w:delText>
        </w:r>
        <w:r w:rsidRPr="19673A48" w:rsidDel="00F27B49" w:rsidR="64A28766">
          <w:rPr>
            <w:rFonts w:ascii="Arial" w:hAnsi="Arial" w:eastAsia="Times New Roman" w:cs="Arial"/>
          </w:rPr>
          <w:delText xml:space="preserve"> </w:delText>
        </w:r>
        <w:r w:rsidRPr="19673A48" w:rsidDel="00F27B49" w:rsidR="042017A0">
          <w:rPr>
            <w:rFonts w:ascii="Arial" w:hAnsi="Arial" w:eastAsia="Times New Roman" w:cs="Arial"/>
          </w:rPr>
          <w:delText xml:space="preserve">and </w:delText>
        </w:r>
        <w:r w:rsidRPr="19673A48" w:rsidDel="00F27B49" w:rsidR="042017A0">
          <w:rPr>
            <w:rFonts w:ascii="Arial" w:hAnsi="Arial" w:eastAsia="Times New Roman" w:cs="Arial"/>
            <w:i/>
            <w:iCs/>
          </w:rPr>
          <w:delText>S</w:delText>
        </w:r>
        <w:r w:rsidRPr="19673A48" w:rsidDel="00F27B49" w:rsidR="042017A0">
          <w:rPr>
            <w:rFonts w:ascii="Arial" w:hAnsi="Arial" w:eastAsia="Times New Roman" w:cs="Arial"/>
            <w:i/>
            <w:iCs/>
            <w:color w:val="000000" w:themeColor="text1"/>
            <w:vertAlign w:val="subscript"/>
          </w:rPr>
          <w:delText>2</w:delText>
        </w:r>
        <w:r w:rsidRPr="19673A48" w:rsidDel="00F27B49" w:rsidR="042017A0">
          <w:rPr>
            <w:rFonts w:ascii="Arial" w:hAnsi="Arial" w:eastAsia="Times New Roman" w:cs="Arial"/>
          </w:rPr>
          <w:delText xml:space="preserve"> </w:delText>
        </w:r>
        <w:r w:rsidRPr="19673A48" w:rsidDel="00F27B49" w:rsidR="26761C96">
          <w:rPr>
            <w:rFonts w:ascii="Arial" w:hAnsi="Arial" w:eastAsia="Times New Roman" w:cs="Arial"/>
          </w:rPr>
          <w:delText>be the spectr</w:delText>
        </w:r>
        <w:r w:rsidRPr="19673A48" w:rsidDel="00F27B49" w:rsidR="042017A0">
          <w:rPr>
            <w:rFonts w:ascii="Arial" w:hAnsi="Arial" w:eastAsia="Times New Roman" w:cs="Arial"/>
          </w:rPr>
          <w:delText>a</w:delText>
        </w:r>
        <w:r w:rsidRPr="19673A48" w:rsidDel="00F27B49" w:rsidR="26761C96">
          <w:rPr>
            <w:rFonts w:ascii="Arial" w:hAnsi="Arial" w:eastAsia="Times New Roman" w:cs="Arial"/>
          </w:rPr>
          <w:delText xml:space="preserve"> </w:delText>
        </w:r>
        <w:r w:rsidRPr="19673A48" w:rsidDel="00F27B49" w:rsidR="7345B358">
          <w:rPr>
            <w:rFonts w:ascii="Arial" w:hAnsi="Arial" w:eastAsia="Times New Roman" w:cs="Arial"/>
          </w:rPr>
          <w:delText>with precursor</w:delText>
        </w:r>
        <w:r w:rsidRPr="19673A48" w:rsidDel="00F27B49" w:rsidR="64A28766">
          <w:rPr>
            <w:rFonts w:ascii="Arial" w:hAnsi="Arial" w:eastAsia="Times New Roman" w:cs="Arial"/>
          </w:rPr>
          <w:delText xml:space="preserve"> </w:delText>
        </w:r>
        <w:r w:rsidRPr="19673A48" w:rsidDel="00F27B49" w:rsidR="64A28766">
          <w:rPr>
            <w:rFonts w:ascii="Arial" w:hAnsi="Arial" w:eastAsia="Times New Roman" w:cs="Arial"/>
            <w:i/>
            <w:iCs/>
            <w:color w:val="000000" w:themeColor="text1"/>
          </w:rPr>
          <w:delText>F</w:delText>
        </w:r>
        <w:r w:rsidRPr="19673A48" w:rsidDel="00F27B49" w:rsidR="64A28766">
          <w:rPr>
            <w:rFonts w:ascii="Arial" w:hAnsi="Arial" w:eastAsia="Times New Roman" w:cs="Arial"/>
            <w:color w:val="000000" w:themeColor="text1"/>
            <w:vertAlign w:val="subscript"/>
          </w:rPr>
          <w:delText>1</w:delText>
        </w:r>
        <w:r w:rsidRPr="19673A48" w:rsidDel="00F27B49" w:rsidR="64A28766">
          <w:rPr>
            <w:rFonts w:ascii="Arial" w:hAnsi="Arial" w:eastAsia="Times New Roman" w:cs="Arial"/>
          </w:rPr>
          <w:delText xml:space="preserve"> </w:delText>
        </w:r>
        <w:r w:rsidRPr="19673A48" w:rsidDel="00F27B49" w:rsidR="7F5277CE">
          <w:rPr>
            <w:rFonts w:ascii="Arial" w:hAnsi="Arial" w:eastAsia="Times New Roman" w:cs="Arial"/>
          </w:rPr>
          <w:delText xml:space="preserve">and </w:delText>
        </w:r>
        <w:r w:rsidRPr="19673A48" w:rsidDel="00F27B49" w:rsidR="042017A0">
          <w:rPr>
            <w:rFonts w:ascii="Arial" w:hAnsi="Arial" w:eastAsia="Times New Roman" w:cs="Arial"/>
            <w:i/>
            <w:iCs/>
            <w:color w:val="000000" w:themeColor="text1"/>
          </w:rPr>
          <w:delText>F</w:delText>
        </w:r>
        <w:r w:rsidRPr="19673A48" w:rsidDel="00F27B49" w:rsidR="042017A0">
          <w:rPr>
            <w:rFonts w:ascii="Arial" w:hAnsi="Arial" w:eastAsia="Times New Roman" w:cs="Arial"/>
            <w:color w:val="000000" w:themeColor="text1"/>
            <w:vertAlign w:val="subscript"/>
          </w:rPr>
          <w:delText>2</w:delText>
        </w:r>
        <w:r w:rsidRPr="19673A48" w:rsidDel="00F27B49" w:rsidR="042017A0">
          <w:rPr>
            <w:rFonts w:ascii="Arial" w:hAnsi="Arial" w:eastAsia="Times New Roman" w:cs="Arial"/>
          </w:rPr>
          <w:delText xml:space="preserve">, respectively. Both </w:delText>
        </w:r>
        <w:r w:rsidRPr="19673A48" w:rsidDel="00F27B49" w:rsidR="042017A0">
          <w:rPr>
            <w:rFonts w:ascii="Arial" w:hAnsi="Arial" w:eastAsia="Times New Roman" w:cs="Arial"/>
            <w:i/>
            <w:iCs/>
            <w:color w:val="000000" w:themeColor="text1"/>
          </w:rPr>
          <w:delText>S</w:delText>
        </w:r>
        <w:r w:rsidRPr="19673A48" w:rsidDel="00F27B49" w:rsidR="042017A0">
          <w:rPr>
            <w:rFonts w:ascii="Arial" w:hAnsi="Arial" w:eastAsia="Times New Roman" w:cs="Arial"/>
            <w:color w:val="000000" w:themeColor="text1"/>
            <w:vertAlign w:val="subscript"/>
          </w:rPr>
          <w:delText>1</w:delText>
        </w:r>
        <w:r w:rsidRPr="19673A48" w:rsidDel="00F27B49" w:rsidR="042017A0">
          <w:rPr>
            <w:rFonts w:ascii="Arial" w:hAnsi="Arial" w:eastAsia="Times New Roman" w:cs="Arial"/>
          </w:rPr>
          <w:delText xml:space="preserve"> and </w:delText>
        </w:r>
        <w:r w:rsidRPr="19673A48" w:rsidDel="00F27B49" w:rsidR="042017A0">
          <w:rPr>
            <w:rFonts w:ascii="Arial" w:hAnsi="Arial" w:eastAsia="Times New Roman" w:cs="Arial"/>
            <w:i/>
            <w:iCs/>
          </w:rPr>
          <w:delText>S</w:delText>
        </w:r>
        <w:r w:rsidRPr="19673A48" w:rsidDel="00F27B49" w:rsidR="042017A0">
          <w:rPr>
            <w:rFonts w:ascii="Arial" w:hAnsi="Arial" w:eastAsia="Times New Roman" w:cs="Arial"/>
            <w:i/>
            <w:iCs/>
            <w:color w:val="000000" w:themeColor="text1"/>
            <w:vertAlign w:val="subscript"/>
          </w:rPr>
          <w:delText>2</w:delText>
        </w:r>
        <w:r w:rsidRPr="19673A48" w:rsidDel="00F27B49" w:rsidR="7345B358">
          <w:rPr>
            <w:rFonts w:ascii="Arial" w:hAnsi="Arial" w:eastAsia="Times New Roman" w:cs="Arial"/>
          </w:rPr>
          <w:delText xml:space="preserve"> </w:delText>
        </w:r>
        <w:r w:rsidRPr="19673A48" w:rsidDel="00F27B49" w:rsidR="0AC8BDB3">
          <w:rPr>
            <w:rFonts w:ascii="Arial" w:hAnsi="Arial" w:eastAsia="Times New Roman" w:cs="Arial"/>
          </w:rPr>
          <w:delText>contain</w:delText>
        </w:r>
        <w:r w:rsidRPr="19673A48" w:rsidDel="00F27B49" w:rsidR="7345B358">
          <w:rPr>
            <w:rFonts w:ascii="Arial" w:hAnsi="Arial" w:eastAsia="Times New Roman" w:cs="Arial"/>
          </w:rPr>
          <w:delText xml:space="preserve"> all </w:delText>
        </w:r>
        <w:r w:rsidRPr="19673A48" w:rsidDel="00F27B49" w:rsidR="7F5277CE">
          <w:rPr>
            <w:rFonts w:ascii="Arial" w:hAnsi="Arial" w:eastAsia="Times New Roman" w:cs="Arial"/>
          </w:rPr>
          <w:delText xml:space="preserve">fragment mass in </w:delText>
        </w:r>
        <w:r w:rsidRPr="19673A48" w:rsidDel="00F27B49" w:rsidR="7F5277CE">
          <w:rPr>
            <w:rFonts w:ascii="Arial" w:hAnsi="Arial" w:eastAsia="Times New Roman" w:cs="Arial"/>
            <w:i/>
            <w:iCs/>
          </w:rPr>
          <w:delText>S</w:delText>
        </w:r>
        <w:r w:rsidRPr="19673A48" w:rsidDel="00F27B49" w:rsidR="64A28766">
          <w:rPr>
            <w:rFonts w:ascii="Arial" w:hAnsi="Arial" w:eastAsia="Times New Roman" w:cs="Arial"/>
            <w:color w:val="000000" w:themeColor="text1"/>
          </w:rPr>
          <w:delText xml:space="preserve">. </w:delText>
        </w:r>
        <w:r w:rsidRPr="19673A48" w:rsidDel="00F27B49" w:rsidR="02D528F4">
          <w:rPr>
            <w:rFonts w:ascii="Arial" w:hAnsi="Arial" w:eastAsia="Times New Roman" w:cs="Arial"/>
          </w:rPr>
          <w:delText xml:space="preserve">The two spectra are searched against </w:delText>
        </w:r>
        <w:r w:rsidRPr="19673A48" w:rsidDel="00F27B49" w:rsidR="7345B358">
          <w:rPr>
            <w:rFonts w:ascii="Arial" w:hAnsi="Arial" w:eastAsia="Times New Roman" w:cs="Arial"/>
          </w:rPr>
          <w:delText>its corresponding</w:delText>
        </w:r>
        <w:r w:rsidRPr="19673A48" w:rsidDel="00F27B49" w:rsidR="02D528F4">
          <w:rPr>
            <w:rFonts w:ascii="Arial" w:hAnsi="Arial" w:eastAsia="Times New Roman" w:cs="Arial"/>
          </w:rPr>
          <w:delText xml:space="preserve"> protein sequence database for proteoform identification</w:delText>
        </w:r>
        <w:r w:rsidRPr="19673A48" w:rsidDel="00F27B49" w:rsidR="7BDED194">
          <w:rPr>
            <w:rFonts w:ascii="Arial" w:hAnsi="Arial" w:eastAsia="Times New Roman" w:cs="Arial"/>
          </w:rPr>
          <w:delText xml:space="preserve"> using TopPIC</w:delText>
        </w:r>
        <w:r w:rsidRPr="19673A48" w:rsidDel="00F27B49" w:rsidR="00760FFD">
          <w:rPr>
            <w:rFonts w:ascii="Arial" w:hAnsi="Arial" w:eastAsia="Times New Roman" w:cs="Arial"/>
          </w:rPr>
          <w:delText xml:space="preserve"> (</w:delText>
        </w:r>
        <w:r w:rsidRPr="19673A48" w:rsidDel="00F27B49" w:rsidR="00760FFD">
          <w:rPr>
            <w:rFonts w:ascii="Arial" w:hAnsi="Arial" w:eastAsia="Times New Roman" w:cs="Arial"/>
            <w:highlight w:val="yellow"/>
            <w:rPrChange w:author="Liu, Xiaowen (Kevin)" w:date="2024-11-28T14:08:00Z" w:id="558">
              <w:rPr>
                <w:rFonts w:ascii="Arial" w:hAnsi="Arial" w:eastAsia="Times New Roman" w:cs="Arial"/>
              </w:rPr>
            </w:rPrChange>
          </w:rPr>
          <w:delText xml:space="preserve">version </w:delText>
        </w:r>
      </w:del>
      <w:del w:author="Liu, Xiaowen (Kevin)" w:date="2024-12-09T12:57:00Z" w16du:dateUtc="2024-12-09T18:57:00Z" w:id="559">
        <w:r w:rsidRPr="19673A48" w:rsidDel="006708AA" w:rsidR="00760FFD">
          <w:rPr>
            <w:rFonts w:ascii="Arial" w:hAnsi="Arial" w:eastAsia="Times New Roman" w:cs="Arial"/>
            <w:highlight w:val="yellow"/>
            <w:rPrChange w:author="Liu, Xiaowen (Kevin)" w:date="2024-11-28T14:08:00Z" w:id="560">
              <w:rPr>
                <w:rFonts w:ascii="Arial" w:hAnsi="Arial" w:eastAsia="Times New Roman" w:cs="Arial"/>
              </w:rPr>
            </w:rPrChange>
          </w:rPr>
          <w:delText>???</w:delText>
        </w:r>
      </w:del>
      <w:del w:author="Liu, Xiaowen (Kevin)" w:date="2024-12-09T15:54:00Z" w16du:dateUtc="2024-12-09T21:54:00Z" w:id="561">
        <w:r w:rsidRPr="19673A48" w:rsidDel="00F27B49" w:rsidR="00760FFD">
          <w:rPr>
            <w:rFonts w:ascii="Arial" w:hAnsi="Arial" w:eastAsia="Times New Roman" w:cs="Arial"/>
            <w:highlight w:val="yellow"/>
            <w:rPrChange w:author="Liu, Xiaowen (Kevin)" w:date="2024-11-28T14:08:00Z" w:id="562">
              <w:rPr>
                <w:rFonts w:ascii="Arial" w:hAnsi="Arial" w:eastAsia="Times New Roman" w:cs="Arial"/>
              </w:rPr>
            </w:rPrChange>
          </w:rPr>
          <w:delText xml:space="preserve"> and Supplemental Table S</w:delText>
        </w:r>
      </w:del>
      <w:del w:author="Liu, Xiaowen (Kevin)" w:date="2024-12-09T12:57:00Z" w16du:dateUtc="2024-12-09T18:57:00Z" w:id="563">
        <w:r w:rsidRPr="19673A48" w:rsidDel="006708AA" w:rsidR="00760FFD">
          <w:rPr>
            <w:rFonts w:ascii="Arial" w:hAnsi="Arial" w:eastAsia="Times New Roman" w:cs="Arial"/>
            <w:highlight w:val="yellow"/>
            <w:rPrChange w:author="Liu, Xiaowen (Kevin)" w:date="2024-11-28T14:08:00Z" w:id="564">
              <w:rPr>
                <w:rFonts w:ascii="Arial" w:hAnsi="Arial" w:eastAsia="Times New Roman" w:cs="Arial"/>
              </w:rPr>
            </w:rPrChange>
          </w:rPr>
          <w:delText>??</w:delText>
        </w:r>
      </w:del>
      <w:del w:author="Liu, Xiaowen (Kevin)" w:date="2024-12-09T15:54:00Z" w16du:dateUtc="2024-12-09T21:54:00Z" w:id="565">
        <w:r w:rsidRPr="19673A48" w:rsidDel="00F27B49" w:rsidR="00760FFD">
          <w:rPr>
            <w:rFonts w:ascii="Arial" w:hAnsi="Arial" w:eastAsia="Times New Roman" w:cs="Arial"/>
            <w:highlight w:val="yellow"/>
            <w:rPrChange w:author="Liu, Xiaowen (Kevin)" w:date="2024-11-28T14:08:00Z" w:id="566">
              <w:rPr>
                <w:rFonts w:ascii="Arial" w:hAnsi="Arial" w:eastAsia="Times New Roman" w:cs="Arial"/>
              </w:rPr>
            </w:rPrChange>
          </w:rPr>
          <w:delText xml:space="preserve"> for parameter settings</w:delText>
        </w:r>
        <w:r w:rsidRPr="19673A48" w:rsidDel="00F27B49" w:rsidR="00760FFD">
          <w:rPr>
            <w:rFonts w:ascii="Arial" w:hAnsi="Arial" w:eastAsia="Times New Roman" w:cs="Arial"/>
          </w:rPr>
          <w:delText>)</w:delText>
        </w:r>
        <w:r w:rsidRPr="19673A48" w:rsidDel="00F27B49" w:rsidR="02D528F4">
          <w:rPr>
            <w:rFonts w:ascii="Arial" w:hAnsi="Arial" w:eastAsia="Times New Roman" w:cs="Arial"/>
          </w:rPr>
          <w:delText xml:space="preserve">. </w:delText>
        </w:r>
        <w:r w:rsidRPr="19673A48" w:rsidDel="00F27B49" w:rsidR="1401F80A">
          <w:rPr>
            <w:rFonts w:ascii="Arial" w:hAnsi="Arial" w:eastAsia="Times New Roman" w:cs="Arial"/>
          </w:rPr>
          <w:delText xml:space="preserve">If </w:delText>
        </w:r>
        <w:r w:rsidRPr="19673A48" w:rsidDel="00F27B49" w:rsidR="0CE3D97B">
          <w:rPr>
            <w:rFonts w:ascii="Arial" w:hAnsi="Arial" w:eastAsia="Times New Roman" w:cs="Arial"/>
          </w:rPr>
          <w:delText>only</w:delText>
        </w:r>
        <w:r w:rsidRPr="19673A48" w:rsidDel="00F27B49" w:rsidR="3D53E8B7">
          <w:rPr>
            <w:rFonts w:ascii="Arial" w:hAnsi="Arial" w:eastAsia="Times New Roman" w:cs="Arial"/>
          </w:rPr>
          <w:delText xml:space="preserve"> </w:delText>
        </w:r>
        <w:r w:rsidRPr="19673A48" w:rsidDel="00F27B49" w:rsidR="2ECBA275">
          <w:rPr>
            <w:rFonts w:ascii="Arial" w:hAnsi="Arial" w:eastAsia="Times New Roman" w:cs="Arial"/>
          </w:rPr>
          <w:delText>a</w:delText>
        </w:r>
        <w:r w:rsidRPr="19673A48" w:rsidDel="00F27B49" w:rsidR="3D53E8B7">
          <w:rPr>
            <w:rFonts w:ascii="Arial" w:hAnsi="Arial" w:eastAsia="Times New Roman" w:cs="Arial"/>
          </w:rPr>
          <w:delText xml:space="preserve"> PrSM </w:delText>
        </w:r>
        <w:r w:rsidRPr="19673A48" w:rsidDel="00F27B49" w:rsidR="0CE3D97B">
          <w:rPr>
            <w:rFonts w:ascii="Arial" w:hAnsi="Arial" w:eastAsia="Times New Roman" w:cs="Arial"/>
          </w:rPr>
          <w:delText>is reported by TopPIC</w:delText>
        </w:r>
        <w:r w:rsidRPr="19673A48" w:rsidDel="00F27B49" w:rsidR="3D0BF2E2">
          <w:rPr>
            <w:rFonts w:ascii="Arial" w:hAnsi="Arial" w:eastAsia="Times New Roman" w:cs="Arial"/>
          </w:rPr>
          <w:delText xml:space="preserve">, </w:delText>
        </w:r>
        <w:r w:rsidRPr="19673A48" w:rsidDel="00F27B49" w:rsidR="1DF6DD5D">
          <w:rPr>
            <w:rFonts w:ascii="Arial" w:hAnsi="Arial" w:eastAsia="Times New Roman" w:cs="Arial"/>
          </w:rPr>
          <w:delText xml:space="preserve">then </w:delText>
        </w:r>
        <w:r w:rsidRPr="19673A48" w:rsidDel="00F27B49" w:rsidR="37916012">
          <w:rPr>
            <w:rFonts w:ascii="Arial" w:hAnsi="Arial" w:eastAsia="Times New Roman" w:cs="Arial"/>
          </w:rPr>
          <w:delText xml:space="preserve">precursor of the PrSM is the </w:delText>
        </w:r>
        <w:r w:rsidRPr="19673A48" w:rsidDel="00F27B49" w:rsidR="1876C4A4">
          <w:rPr>
            <w:rFonts w:ascii="Arial" w:hAnsi="Arial" w:eastAsia="Times New Roman" w:cs="Arial"/>
          </w:rPr>
          <w:delText>primary</w:delText>
        </w:r>
        <w:r w:rsidRPr="19673A48" w:rsidDel="00F27B49" w:rsidR="37916012">
          <w:rPr>
            <w:rFonts w:ascii="Arial" w:hAnsi="Arial" w:eastAsia="Times New Roman" w:cs="Arial"/>
          </w:rPr>
          <w:delText xml:space="preserve"> one. </w:delText>
        </w:r>
        <w:r w:rsidRPr="19673A48" w:rsidDel="00F27B49" w:rsidR="2F2F4517">
          <w:rPr>
            <w:rFonts w:ascii="Arial" w:hAnsi="Arial" w:eastAsia="Times New Roman" w:cs="Arial"/>
          </w:rPr>
          <w:delText>If a PrSM is reported for each of two spectra</w:delText>
        </w:r>
        <w:r w:rsidRPr="19673A48" w:rsidDel="00F27B49" w:rsidR="038186D1">
          <w:rPr>
            <w:rFonts w:ascii="Arial" w:hAnsi="Arial" w:eastAsia="Times New Roman" w:cs="Arial"/>
          </w:rPr>
          <w:delText xml:space="preserve">, we will first check if the two PrSMs are </w:delText>
        </w:r>
        <w:r w:rsidRPr="19673A48" w:rsidDel="00F27B49" w:rsidR="4CEEE141">
          <w:rPr>
            <w:rFonts w:ascii="Arial" w:hAnsi="Arial" w:eastAsia="Times New Roman" w:cs="Arial"/>
          </w:rPr>
          <w:delText xml:space="preserve">consistent </w:delText>
        </w:r>
        <w:r w:rsidRPr="19673A48" w:rsidDel="00F27B49" w:rsidR="038186D1">
          <w:rPr>
            <w:rFonts w:ascii="Arial" w:hAnsi="Arial" w:eastAsia="Times New Roman" w:cs="Arial"/>
          </w:rPr>
          <w:delText xml:space="preserve">and </w:delText>
        </w:r>
        <w:r w:rsidRPr="19673A48" w:rsidDel="00F27B49" w:rsidR="3FAFC9CC">
          <w:rPr>
            <w:rFonts w:ascii="Arial" w:hAnsi="Arial" w:eastAsia="Times New Roman" w:cs="Arial"/>
          </w:rPr>
          <w:delText xml:space="preserve">then determine the </w:delText>
        </w:r>
        <w:r w:rsidRPr="19673A48" w:rsidDel="00F27B49" w:rsidR="1876C4A4">
          <w:rPr>
            <w:rFonts w:ascii="Arial" w:hAnsi="Arial" w:eastAsia="Times New Roman" w:cs="Arial"/>
          </w:rPr>
          <w:delText>primary</w:delText>
        </w:r>
        <w:r w:rsidRPr="19673A48" w:rsidDel="00F27B49" w:rsidR="3FAFC9CC">
          <w:rPr>
            <w:rFonts w:ascii="Arial" w:hAnsi="Arial" w:eastAsia="Times New Roman" w:cs="Arial"/>
          </w:rPr>
          <w:delText xml:space="preserve"> precursor. </w:delText>
        </w:r>
      </w:del>
    </w:p>
    <w:p w:rsidR="00423471" w:rsidDel="00F27B49" w:rsidP="0A993C85" w:rsidRDefault="00FE4761" w14:paraId="3EBDF032" w14:textId="13008C08">
      <w:pPr>
        <w:spacing w:after="0" w:line="360" w:lineRule="auto"/>
        <w:ind w:firstLine="360"/>
        <w:jc w:val="both"/>
        <w:rPr>
          <w:del w:author="Liu, Xiaowen (Kevin)" w:date="2024-12-09T15:54:00Z" w16du:dateUtc="2024-12-09T21:54:00Z" w:id="567"/>
          <w:rFonts w:ascii="Arial" w:hAnsi="Arial" w:eastAsia="Times New Roman" w:cs="Arial"/>
          <w:color w:val="000000" w:themeColor="text1"/>
        </w:rPr>
      </w:pPr>
      <w:del w:author="Liu, Xiaowen (Kevin)" w:date="2024-12-09T15:54:00Z" w16du:dateUtc="2024-12-09T21:54:00Z" w:id="568">
        <w:r w:rsidRPr="0A993C85" w:rsidDel="00F27B49">
          <w:rPr>
            <w:rFonts w:ascii="Arial" w:hAnsi="Arial" w:eastAsia="Times New Roman" w:cs="Arial"/>
          </w:rPr>
          <w:delText>Two PrSMs</w:delText>
        </w:r>
        <w:r w:rsidDel="00F27B49">
          <w:rPr>
            <w:rFonts w:ascii="Arial" w:hAnsi="Arial" w:eastAsia="Times New Roman" w:cs="Arial"/>
          </w:rPr>
          <w:delText xml:space="preserve"> are in</w:delText>
        </w:r>
        <w:r w:rsidDel="00F27B49" w:rsidR="00B813FA">
          <w:rPr>
            <w:rFonts w:ascii="Arial" w:hAnsi="Arial" w:eastAsia="Times New Roman" w:cs="Arial"/>
          </w:rPr>
          <w:delText>consistent</w:delText>
        </w:r>
        <w:r w:rsidDel="00F27B49">
          <w:rPr>
            <w:rFonts w:ascii="Arial" w:hAnsi="Arial" w:eastAsia="Times New Roman" w:cs="Arial"/>
          </w:rPr>
          <w:delText xml:space="preserve"> </w:delText>
        </w:r>
        <w:r w:rsidDel="00F27B49" w:rsidR="005774AC">
          <w:rPr>
            <w:rFonts w:ascii="Arial" w:hAnsi="Arial" w:eastAsia="Times New Roman" w:cs="Arial"/>
          </w:rPr>
          <w:delText xml:space="preserve">if </w:delText>
        </w:r>
        <w:r w:rsidDel="00F27B49" w:rsidR="00416FB5">
          <w:rPr>
            <w:rFonts w:ascii="Arial" w:hAnsi="Arial" w:eastAsia="Times New Roman" w:cs="Arial"/>
          </w:rPr>
          <w:delText xml:space="preserve">they are matched to the same protein or </w:delText>
        </w:r>
        <w:r w:rsidDel="00F27B49" w:rsidR="005774AC">
          <w:rPr>
            <w:rFonts w:ascii="Arial" w:hAnsi="Arial" w:eastAsia="Times New Roman" w:cs="Arial"/>
          </w:rPr>
          <w:delText>most of the</w:delText>
        </w:r>
        <w:r w:rsidDel="00F27B49" w:rsidR="008B2674">
          <w:rPr>
            <w:rFonts w:ascii="Arial" w:hAnsi="Arial" w:eastAsia="Times New Roman" w:cs="Arial"/>
          </w:rPr>
          <w:delText>ir</w:delText>
        </w:r>
        <w:r w:rsidDel="00F27B49" w:rsidR="005774AC">
          <w:rPr>
            <w:rFonts w:ascii="Arial" w:hAnsi="Arial" w:eastAsia="Times New Roman" w:cs="Arial"/>
          </w:rPr>
          <w:delText xml:space="preserve"> matched fragment masses are</w:delText>
        </w:r>
        <w:r w:rsidRPr="0A993C85" w:rsidDel="00F27B49" w:rsidR="008B2674">
          <w:rPr>
            <w:rFonts w:ascii="Arial" w:hAnsi="Arial" w:eastAsia="Times New Roman" w:cs="Arial"/>
          </w:rPr>
          <w:delText xml:space="preserve"> shared</w:delText>
        </w:r>
        <w:r w:rsidDel="00F27B49" w:rsidR="008B2674">
          <w:rPr>
            <w:rFonts w:ascii="Arial" w:hAnsi="Arial" w:eastAsia="Times New Roman" w:cs="Arial"/>
          </w:rPr>
          <w:delText xml:space="preserve">. </w:delText>
        </w:r>
        <w:r w:rsidDel="00F27B49" w:rsidR="005774AC">
          <w:rPr>
            <w:rFonts w:ascii="Arial" w:hAnsi="Arial" w:eastAsia="Times New Roman" w:cs="Arial"/>
          </w:rPr>
          <w:delText xml:space="preserve"> </w:delText>
        </w:r>
        <w:r w:rsidDel="00F27B49" w:rsidR="00993A8B">
          <w:rPr>
            <w:rFonts w:ascii="Arial" w:hAnsi="Arial" w:eastAsia="Times New Roman" w:cs="Arial"/>
          </w:rPr>
          <w:delText xml:space="preserve">Let </w:delText>
        </w:r>
        <w:r w:rsidRPr="0A993C85" w:rsidDel="00F27B49" w:rsidR="002E6D6E">
          <w:rPr>
            <w:rFonts w:ascii="Arial" w:hAnsi="Arial" w:eastAsia="Times New Roman" w:cs="Arial"/>
            <w:i/>
            <w:iCs/>
          </w:rPr>
          <w:delText>M</w:delText>
        </w:r>
        <w:r w:rsidRPr="002E6D6E" w:rsidDel="00F27B49" w:rsidR="002E6D6E">
          <w:rPr>
            <w:rFonts w:ascii="Arial" w:hAnsi="Arial" w:eastAsia="Times New Roman" w:cs="Arial"/>
            <w:vertAlign w:val="subscript"/>
          </w:rPr>
          <w:delText>1</w:delText>
        </w:r>
        <w:r w:rsidDel="00F27B49" w:rsidR="002E6D6E">
          <w:rPr>
            <w:rFonts w:ascii="Arial" w:hAnsi="Arial" w:eastAsia="Times New Roman" w:cs="Arial"/>
          </w:rPr>
          <w:delText xml:space="preserve"> and </w:delText>
        </w:r>
        <w:r w:rsidRPr="0A993C85" w:rsidDel="00F27B49" w:rsidR="002E6D6E">
          <w:rPr>
            <w:rFonts w:ascii="Arial" w:hAnsi="Arial" w:eastAsia="Times New Roman" w:cs="Arial"/>
            <w:i/>
            <w:iCs/>
          </w:rPr>
          <w:delText>M</w:delText>
        </w:r>
        <w:r w:rsidRPr="002E6D6E" w:rsidDel="00F27B49" w:rsidR="002E6D6E">
          <w:rPr>
            <w:rFonts w:ascii="Arial" w:hAnsi="Arial" w:eastAsia="Times New Roman" w:cs="Arial"/>
            <w:vertAlign w:val="subscript"/>
          </w:rPr>
          <w:delText>2</w:delText>
        </w:r>
        <w:r w:rsidRPr="5233F6F0" w:rsidDel="00F27B49" w:rsidR="002E6D6E">
          <w:rPr>
            <w:rFonts w:ascii="Arial" w:hAnsi="Arial" w:eastAsia="Times New Roman" w:cs="Arial"/>
          </w:rPr>
          <w:delText xml:space="preserve"> </w:delText>
        </w:r>
        <w:r w:rsidDel="00F27B49" w:rsidR="002E6D6E">
          <w:rPr>
            <w:rFonts w:ascii="Arial" w:hAnsi="Arial" w:eastAsia="Times New Roman" w:cs="Arial"/>
          </w:rPr>
          <w:delText>are</w:delText>
        </w:r>
        <w:r w:rsidRPr="5233F6F0" w:rsidDel="00F27B49" w:rsidR="002E6D6E">
          <w:rPr>
            <w:rFonts w:ascii="Arial" w:hAnsi="Arial" w:eastAsia="Times New Roman" w:cs="Arial"/>
          </w:rPr>
          <w:delText xml:space="preserve"> the set</w:delText>
        </w:r>
        <w:r w:rsidDel="00F27B49" w:rsidR="002E6D6E">
          <w:rPr>
            <w:rFonts w:ascii="Arial" w:hAnsi="Arial" w:eastAsia="Times New Roman" w:cs="Arial"/>
          </w:rPr>
          <w:delText>s</w:delText>
        </w:r>
        <w:r w:rsidRPr="5233F6F0" w:rsidDel="00F27B49" w:rsidR="002E6D6E">
          <w:rPr>
            <w:rFonts w:ascii="Arial" w:hAnsi="Arial" w:eastAsia="Times New Roman" w:cs="Arial"/>
          </w:rPr>
          <w:delText xml:space="preserve"> of matched </w:delText>
        </w:r>
        <w:r w:rsidRPr="5233F6F0" w:rsidDel="00F27B49" w:rsidR="002E6D6E">
          <w:rPr>
            <w:rFonts w:ascii="Arial" w:hAnsi="Arial" w:eastAsia="Arial" w:cs="Arial"/>
          </w:rPr>
          <w:delText>experimental</w:delText>
        </w:r>
        <w:r w:rsidRPr="5233F6F0" w:rsidDel="00F27B49" w:rsidR="002E6D6E">
          <w:rPr>
            <w:rFonts w:ascii="Arial" w:hAnsi="Arial" w:eastAsia="Times New Roman" w:cs="Arial"/>
          </w:rPr>
          <w:delText xml:space="preserve"> fragment masses</w:delText>
        </w:r>
        <w:r w:rsidDel="00F27B49" w:rsidR="002E6D6E">
          <w:rPr>
            <w:rFonts w:ascii="Arial" w:hAnsi="Arial" w:eastAsia="Times New Roman" w:cs="Arial"/>
          </w:rPr>
          <w:delText xml:space="preserve"> in the</w:delText>
        </w:r>
        <w:r w:rsidDel="00F27B49" w:rsidR="00085E25">
          <w:rPr>
            <w:rFonts w:ascii="Arial" w:hAnsi="Arial" w:eastAsia="Times New Roman" w:cs="Arial"/>
          </w:rPr>
          <w:delText xml:space="preserve"> two</w:delText>
        </w:r>
        <w:r w:rsidDel="00F27B49" w:rsidR="002E6D6E">
          <w:rPr>
            <w:rFonts w:ascii="Arial" w:hAnsi="Arial" w:eastAsia="Times New Roman" w:cs="Arial"/>
          </w:rPr>
          <w:delText xml:space="preserve"> </w:delText>
        </w:r>
        <w:r w:rsidDel="00F27B49" w:rsidR="00F81180">
          <w:rPr>
            <w:rFonts w:ascii="Arial" w:hAnsi="Arial" w:eastAsia="Times New Roman" w:cs="Arial"/>
          </w:rPr>
          <w:delText>PrSMs</w:delText>
        </w:r>
        <w:r w:rsidDel="00F27B49" w:rsidR="00993A8B">
          <w:rPr>
            <w:rFonts w:ascii="Arial" w:hAnsi="Arial" w:eastAsia="Times New Roman" w:cs="Arial"/>
          </w:rPr>
          <w:delText xml:space="preserve"> </w:delText>
        </w:r>
        <w:r w:rsidDel="00F27B49" w:rsidR="002E6D6E">
          <w:rPr>
            <w:rFonts w:ascii="Arial" w:hAnsi="Arial" w:eastAsia="Times New Roman" w:cs="Arial"/>
            <w:color w:val="000000" w:themeColor="text1"/>
          </w:rPr>
          <w:delText xml:space="preserve">reported </w:delText>
        </w:r>
        <w:r w:rsidDel="00F27B49" w:rsidR="00993A8B">
          <w:rPr>
            <w:rFonts w:ascii="Arial" w:hAnsi="Arial" w:eastAsia="Times New Roman" w:cs="Arial"/>
          </w:rPr>
          <w:delText>by database search</w:delText>
        </w:r>
        <w:r w:rsidDel="00F27B49" w:rsidR="002E6D6E">
          <w:rPr>
            <w:rFonts w:ascii="Arial" w:hAnsi="Arial" w:eastAsia="Times New Roman" w:cs="Arial"/>
          </w:rPr>
          <w:delText xml:space="preserve">, respectively. </w:delText>
        </w:r>
        <w:r w:rsidRPr="0A993C85" w:rsidDel="00F27B49" w:rsidR="003E677D">
          <w:rPr>
            <w:rFonts w:ascii="Arial" w:hAnsi="Arial" w:eastAsia="Times New Roman" w:cs="Arial"/>
          </w:rPr>
          <w:delText>The two PrSMs</w:delText>
        </w:r>
        <w:r w:rsidDel="00F27B49" w:rsidR="003E677D">
          <w:rPr>
            <w:rFonts w:ascii="Arial" w:hAnsi="Arial" w:eastAsia="Times New Roman" w:cs="Arial"/>
          </w:rPr>
          <w:delText xml:space="preserve"> are in</w:delText>
        </w:r>
        <w:r w:rsidDel="00F27B49" w:rsidR="00B813FA">
          <w:rPr>
            <w:rFonts w:ascii="Arial" w:hAnsi="Arial" w:eastAsia="Times New Roman" w:cs="Arial"/>
          </w:rPr>
          <w:delText>consistent</w:delText>
        </w:r>
        <w:r w:rsidDel="00F27B49" w:rsidR="00451EFA">
          <w:rPr>
            <w:rFonts w:ascii="Arial" w:hAnsi="Arial" w:eastAsia="Times New Roman" w:cs="Arial"/>
          </w:rPr>
          <w:delText xml:space="preserve"> if </w:delText>
        </w:r>
        <w:r w:rsidDel="00F27B49" w:rsidR="00B06A06">
          <w:rPr>
            <w:rFonts w:ascii="Arial" w:hAnsi="Arial" w:eastAsia="Times New Roman" w:cs="Arial"/>
          </w:rPr>
          <w:delText xml:space="preserve"> </w:delText>
        </w:r>
        <w:r w:rsidDel="00F27B49" w:rsidR="00051AA7">
          <w:rPr>
            <w:rFonts w:ascii="Arial" w:hAnsi="Arial" w:eastAsia="Times New Roman" w:cs="Arial"/>
          </w:rPr>
          <w:delText xml:space="preserve">, where  is </w:delText>
        </w:r>
        <w:r w:rsidDel="00F27B49" w:rsidR="003E302A">
          <w:rPr>
            <w:rFonts w:ascii="Arial" w:hAnsi="Arial" w:eastAsia="Times New Roman" w:cs="Arial"/>
          </w:rPr>
          <w:delText xml:space="preserve">a </w:delText>
        </w:r>
        <w:r w:rsidDel="00F27B49" w:rsidR="002F6DB9">
          <w:rPr>
            <w:rFonts w:ascii="Arial" w:hAnsi="Arial" w:eastAsia="Times New Roman" w:cs="Arial"/>
          </w:rPr>
          <w:delText>user specified parameter ( in the experiments).</w:delText>
        </w:r>
        <w:r w:rsidRPr="5233F6F0" w:rsidDel="00F27B49" w:rsidR="00F2150C">
          <w:rPr>
            <w:rFonts w:ascii="Arial" w:hAnsi="Arial" w:eastAsia="Times New Roman" w:cs="Arial"/>
          </w:rPr>
          <w:delText xml:space="preserve"> </w:delText>
        </w:r>
        <w:r w:rsidRPr="0A993C85" w:rsidDel="00F27B49" w:rsidR="004762E2">
          <w:rPr>
            <w:rFonts w:ascii="Arial" w:hAnsi="Arial" w:eastAsia="Times New Roman" w:cs="Arial"/>
          </w:rPr>
          <w:delText xml:space="preserve">There are two </w:delText>
        </w:r>
        <w:r w:rsidDel="00F27B49" w:rsidR="004762E2">
          <w:rPr>
            <w:rFonts w:ascii="Arial" w:hAnsi="Arial" w:eastAsia="Times New Roman" w:cs="Arial"/>
          </w:rPr>
          <w:delText xml:space="preserve">possible cases for </w:delText>
        </w:r>
        <w:r w:rsidDel="00F27B49" w:rsidR="00B813FA">
          <w:rPr>
            <w:rFonts w:ascii="Arial" w:hAnsi="Arial" w:eastAsia="Times New Roman" w:cs="Arial"/>
          </w:rPr>
          <w:delText>inconsistent</w:delText>
        </w:r>
        <w:r w:rsidRPr="0A993C85" w:rsidDel="00F27B49" w:rsidR="004762E2">
          <w:rPr>
            <w:rFonts w:ascii="Arial" w:hAnsi="Arial" w:eastAsia="Times New Roman" w:cs="Arial"/>
          </w:rPr>
          <w:delText xml:space="preserve"> PrSMs</w:delText>
        </w:r>
        <w:r w:rsidDel="00F27B49" w:rsidR="004762E2">
          <w:rPr>
            <w:rFonts w:ascii="Arial" w:hAnsi="Arial" w:eastAsia="Times New Roman" w:cs="Arial"/>
          </w:rPr>
          <w:delText xml:space="preserve">. First, the </w:delText>
        </w:r>
        <w:r w:rsidDel="00F27B49" w:rsidR="00635275">
          <w:rPr>
            <w:rFonts w:ascii="Arial" w:hAnsi="Arial" w:eastAsia="Times New Roman" w:cs="Arial"/>
          </w:rPr>
          <w:delText xml:space="preserve">two features </w:delText>
        </w:r>
        <w:r w:rsidRPr="0A993C85" w:rsidDel="00F27B49" w:rsidR="00635275">
          <w:rPr>
            <w:rFonts w:ascii="Arial" w:hAnsi="Arial" w:eastAsia="Times New Roman" w:cs="Arial"/>
            <w:i/>
            <w:iCs/>
            <w:color w:val="000000" w:themeColor="text1"/>
          </w:rPr>
          <w:delText>F</w:delText>
        </w:r>
        <w:r w:rsidRPr="008B31D7" w:rsidDel="00F27B49" w:rsidR="00635275">
          <w:rPr>
            <w:rFonts w:ascii="Arial" w:hAnsi="Arial" w:eastAsia="Times New Roman" w:cs="Arial"/>
            <w:color w:val="000000" w:themeColor="text1"/>
            <w:vertAlign w:val="subscript"/>
          </w:rPr>
          <w:delText>1</w:delText>
        </w:r>
        <w:r w:rsidRPr="008B31D7" w:rsidDel="00F27B49" w:rsidR="00635275">
          <w:rPr>
            <w:rFonts w:ascii="Arial" w:hAnsi="Arial" w:eastAsia="Times New Roman" w:cs="Arial"/>
            <w:color w:val="000000" w:themeColor="text1"/>
          </w:rPr>
          <w:delText xml:space="preserve"> and </w:delText>
        </w:r>
        <w:r w:rsidRPr="0A993C85" w:rsidDel="00F27B49" w:rsidR="00635275">
          <w:rPr>
            <w:rFonts w:ascii="Arial" w:hAnsi="Arial" w:eastAsia="Times New Roman" w:cs="Arial"/>
            <w:i/>
            <w:iCs/>
            <w:color w:val="000000" w:themeColor="text1"/>
          </w:rPr>
          <w:delText>F</w:delText>
        </w:r>
        <w:r w:rsidRPr="008B31D7" w:rsidDel="00F27B49" w:rsidR="00635275">
          <w:rPr>
            <w:rFonts w:ascii="Arial" w:hAnsi="Arial" w:eastAsia="Times New Roman" w:cs="Arial"/>
            <w:color w:val="000000" w:themeColor="text1"/>
            <w:vertAlign w:val="subscript"/>
          </w:rPr>
          <w:delText>2</w:delText>
        </w:r>
        <w:r w:rsidDel="00F27B49" w:rsidR="00635275">
          <w:rPr>
            <w:rFonts w:ascii="Arial" w:hAnsi="Arial" w:eastAsia="Times New Roman" w:cs="Arial"/>
            <w:color w:val="000000" w:themeColor="text1"/>
          </w:rPr>
          <w:delText xml:space="preserve"> are from two similar proteoforms</w:delText>
        </w:r>
        <w:r w:rsidDel="00F27B49" w:rsidR="00782FB7">
          <w:rPr>
            <w:rFonts w:ascii="Arial" w:hAnsi="Arial" w:eastAsia="Times New Roman" w:cs="Arial"/>
            <w:color w:val="000000" w:themeColor="text1"/>
          </w:rPr>
          <w:delText xml:space="preserve"> of the same protein</w:delText>
        </w:r>
        <w:r w:rsidDel="00F27B49" w:rsidR="00DF582D">
          <w:rPr>
            <w:rFonts w:ascii="Arial" w:hAnsi="Arial" w:eastAsia="Times New Roman" w:cs="Arial"/>
            <w:color w:val="000000" w:themeColor="text1"/>
          </w:rPr>
          <w:delText xml:space="preserve"> and most of their fragment masses overlap with each other. </w:delText>
        </w:r>
        <w:r w:rsidDel="00F27B49" w:rsidR="004762E2">
          <w:rPr>
            <w:rFonts w:ascii="Arial" w:hAnsi="Arial" w:eastAsia="Times New Roman" w:cs="Arial"/>
            <w:color w:val="000000" w:themeColor="text1"/>
          </w:rPr>
          <w:delText xml:space="preserve">Second, </w:delText>
        </w:r>
        <w:r w:rsidDel="00F27B49" w:rsidR="00782FB7">
          <w:rPr>
            <w:rFonts w:ascii="Arial" w:hAnsi="Arial" w:eastAsia="Times New Roman" w:cs="Arial"/>
            <w:color w:val="000000" w:themeColor="text1"/>
          </w:rPr>
          <w:delText xml:space="preserve">the two features </w:delText>
        </w:r>
        <w:r w:rsidRPr="0A993C85" w:rsidDel="00F27B49" w:rsidR="00782FB7">
          <w:rPr>
            <w:rFonts w:ascii="Arial" w:hAnsi="Arial" w:eastAsia="Times New Roman" w:cs="Arial"/>
            <w:i/>
            <w:iCs/>
            <w:color w:val="000000" w:themeColor="text1"/>
          </w:rPr>
          <w:delText>F</w:delText>
        </w:r>
        <w:r w:rsidRPr="008B31D7" w:rsidDel="00F27B49" w:rsidR="00782FB7">
          <w:rPr>
            <w:rFonts w:ascii="Arial" w:hAnsi="Arial" w:eastAsia="Times New Roman" w:cs="Arial"/>
            <w:color w:val="000000" w:themeColor="text1"/>
            <w:vertAlign w:val="subscript"/>
          </w:rPr>
          <w:delText>1</w:delText>
        </w:r>
        <w:r w:rsidRPr="008B31D7" w:rsidDel="00F27B49" w:rsidR="00782FB7">
          <w:rPr>
            <w:rFonts w:ascii="Arial" w:hAnsi="Arial" w:eastAsia="Times New Roman" w:cs="Arial"/>
            <w:color w:val="000000" w:themeColor="text1"/>
          </w:rPr>
          <w:delText xml:space="preserve"> and </w:delText>
        </w:r>
        <w:r w:rsidRPr="0A993C85" w:rsidDel="00F27B49" w:rsidR="00782FB7">
          <w:rPr>
            <w:rFonts w:ascii="Arial" w:hAnsi="Arial" w:eastAsia="Times New Roman" w:cs="Arial"/>
            <w:i/>
            <w:iCs/>
            <w:color w:val="000000" w:themeColor="text1"/>
          </w:rPr>
          <w:delText>F</w:delText>
        </w:r>
        <w:r w:rsidRPr="008B31D7" w:rsidDel="00F27B49" w:rsidR="00782FB7">
          <w:rPr>
            <w:rFonts w:ascii="Arial" w:hAnsi="Arial" w:eastAsia="Times New Roman" w:cs="Arial"/>
            <w:color w:val="000000" w:themeColor="text1"/>
            <w:vertAlign w:val="subscript"/>
          </w:rPr>
          <w:delText>2</w:delText>
        </w:r>
        <w:r w:rsidDel="00F27B49" w:rsidR="00782FB7">
          <w:rPr>
            <w:rFonts w:ascii="Arial" w:hAnsi="Arial" w:eastAsia="Times New Roman" w:cs="Arial"/>
            <w:color w:val="000000" w:themeColor="text1"/>
          </w:rPr>
          <w:delText xml:space="preserve"> are from two proteins,</w:delText>
        </w:r>
        <w:r w:rsidRPr="0A993C85" w:rsidDel="00F27B49" w:rsidR="0040523D">
          <w:rPr>
            <w:rFonts w:ascii="Arial" w:hAnsi="Arial" w:eastAsia="Times New Roman" w:cs="Arial"/>
            <w:color w:val="000000" w:themeColor="text1"/>
          </w:rPr>
          <w:delText xml:space="preserve"> and one of the two PrSMs</w:delText>
        </w:r>
        <w:r w:rsidDel="00F27B49" w:rsidR="0040523D">
          <w:rPr>
            <w:rFonts w:ascii="Arial" w:hAnsi="Arial" w:eastAsia="Times New Roman" w:cs="Arial"/>
            <w:color w:val="000000" w:themeColor="text1"/>
          </w:rPr>
          <w:delText xml:space="preserve"> is incorrec</w:delText>
        </w:r>
        <w:r w:rsidDel="00F27B49" w:rsidR="00797259">
          <w:rPr>
            <w:rFonts w:ascii="Arial" w:hAnsi="Arial" w:eastAsia="Times New Roman" w:cs="Arial"/>
            <w:color w:val="000000" w:themeColor="text1"/>
          </w:rPr>
          <w:delText xml:space="preserve">t. </w:delText>
        </w:r>
      </w:del>
    </w:p>
    <w:p w:rsidR="00002CA1" w:rsidDel="00F27B49" w:rsidP="0A993C85" w:rsidRDefault="00423471" w14:paraId="46379456" w14:textId="24DB0091">
      <w:pPr>
        <w:spacing w:after="0" w:line="360" w:lineRule="auto"/>
        <w:ind w:firstLine="360"/>
        <w:jc w:val="both"/>
        <w:rPr>
          <w:del w:author="Liu, Xiaowen (Kevin)" w:date="2024-12-09T15:54:00Z" w16du:dateUtc="2024-12-09T21:54:00Z" w:id="569"/>
          <w:rFonts w:ascii="Arial" w:hAnsi="Arial" w:eastAsia="Times New Roman" w:cs="Arial"/>
          <w:color w:val="000000" w:themeColor="text1"/>
        </w:rPr>
      </w:pPr>
      <w:del w:author="Liu, Xiaowen (Kevin)" w:date="2024-12-09T15:54:00Z" w16du:dateUtc="2024-12-09T21:54:00Z" w:id="570">
        <w:r w:rsidRPr="0A993C85" w:rsidDel="00F27B49">
          <w:rPr>
            <w:rFonts w:ascii="Arial" w:hAnsi="Arial" w:eastAsia="Times New Roman" w:cs="Arial"/>
            <w:color w:val="000000" w:themeColor="text1"/>
          </w:rPr>
          <w:delText xml:space="preserve">If the PrSMs of </w:delText>
        </w:r>
        <w:r w:rsidRPr="19673A48" w:rsidDel="00F27B49">
          <w:rPr>
            <w:rFonts w:ascii="Arial" w:hAnsi="Arial" w:eastAsia="Times New Roman" w:cs="Arial"/>
            <w:i/>
            <w:iCs/>
            <w:color w:val="000000" w:themeColor="text1"/>
          </w:rPr>
          <w:delText>S</w:delText>
        </w:r>
        <w:r w:rsidRPr="0A993C85" w:rsidDel="00F27B49">
          <w:rPr>
            <w:rFonts w:ascii="Arial" w:hAnsi="Arial" w:eastAsia="Times New Roman" w:cs="Arial"/>
            <w:color w:val="000000" w:themeColor="text1"/>
            <w:vertAlign w:val="subscript"/>
          </w:rPr>
          <w:delText>1</w:delText>
        </w:r>
        <w:r w:rsidRPr="0A993C85" w:rsidDel="00F27B49">
          <w:rPr>
            <w:rFonts w:ascii="Arial" w:hAnsi="Arial" w:eastAsia="Times New Roman" w:cs="Arial"/>
            <w:color w:val="000000" w:themeColor="text1"/>
          </w:rPr>
          <w:delText xml:space="preserve"> and </w:delText>
        </w:r>
        <w:r w:rsidRPr="19673A48" w:rsidDel="00F27B49">
          <w:rPr>
            <w:rFonts w:ascii="Arial" w:hAnsi="Arial" w:eastAsia="Times New Roman" w:cs="Arial"/>
            <w:i/>
            <w:iCs/>
            <w:color w:val="000000" w:themeColor="text1"/>
          </w:rPr>
          <w:delText>S</w:delText>
        </w:r>
        <w:r w:rsidRPr="0A993C85" w:rsidDel="00F27B49">
          <w:rPr>
            <w:rFonts w:ascii="Arial" w:hAnsi="Arial" w:eastAsia="Times New Roman" w:cs="Arial"/>
            <w:color w:val="000000" w:themeColor="text1"/>
            <w:vertAlign w:val="subscript"/>
          </w:rPr>
          <w:delText>2</w:delText>
        </w:r>
        <w:r w:rsidRPr="0A993C85" w:rsidDel="00F27B49">
          <w:rPr>
            <w:rFonts w:ascii="Arial" w:hAnsi="Arial" w:eastAsia="Times New Roman" w:cs="Arial"/>
            <w:color w:val="000000" w:themeColor="text1"/>
          </w:rPr>
          <w:delText xml:space="preserve"> are consistent</w:delText>
        </w:r>
        <w:r w:rsidRPr="0A993C85" w:rsidDel="00F27B49" w:rsidR="0025494D">
          <w:rPr>
            <w:rFonts w:ascii="Arial" w:hAnsi="Arial" w:eastAsia="Times New Roman" w:cs="Arial"/>
            <w:color w:val="000000" w:themeColor="text1"/>
          </w:rPr>
          <w:delText xml:space="preserve">, </w:delText>
        </w:r>
        <w:r w:rsidRPr="0A993C85" w:rsidDel="00F27B49" w:rsidR="00B813FA">
          <w:rPr>
            <w:rFonts w:ascii="Arial" w:hAnsi="Arial" w:eastAsia="Times New Roman" w:cs="Arial"/>
            <w:color w:val="000000" w:themeColor="text1"/>
          </w:rPr>
          <w:delText xml:space="preserve">then precursor </w:delText>
        </w:r>
        <w:r w:rsidDel="00F27B49" w:rsidR="0065790E">
          <w:rPr>
            <w:rFonts w:ascii="Arial" w:hAnsi="Arial" w:eastAsia="Times New Roman" w:cs="Arial"/>
            <w:color w:val="000000" w:themeColor="text1"/>
          </w:rPr>
          <w:delText>with more matched frag</w:delText>
        </w:r>
        <w:r w:rsidRPr="19673A48" w:rsidDel="00F27B49" w:rsidR="00C81326">
          <w:rPr>
            <w:rFonts w:ascii="Arial" w:hAnsi="Arial" w:eastAsia="Times New Roman" w:cs="Arial"/>
            <w:color w:val="000000" w:themeColor="text1"/>
          </w:rPr>
          <w:delText xml:space="preserve">ment masses in the reported </w:delText>
        </w:r>
        <w:r w:rsidDel="00F27B49" w:rsidR="00C81326">
          <w:rPr>
            <w:rFonts w:ascii="Arial" w:hAnsi="Arial" w:eastAsia="Times New Roman" w:cs="Arial"/>
            <w:color w:val="000000" w:themeColor="text1"/>
          </w:rPr>
          <w:delText>PrSM</w:delText>
        </w:r>
        <w:r w:rsidRPr="0A993C85" w:rsidDel="00F27B49" w:rsidR="0065790E">
          <w:rPr>
            <w:rFonts w:ascii="Arial" w:hAnsi="Arial" w:eastAsia="Times New Roman" w:cs="Arial"/>
            <w:color w:val="000000" w:themeColor="text1"/>
          </w:rPr>
          <w:delText xml:space="preserve"> </w:delText>
        </w:r>
        <w:r w:rsidRPr="0A993C85" w:rsidDel="00F27B49" w:rsidR="00E154D0">
          <w:rPr>
            <w:rFonts w:ascii="Arial" w:hAnsi="Arial" w:eastAsia="Times New Roman" w:cs="Arial"/>
            <w:color w:val="000000" w:themeColor="text1"/>
          </w:rPr>
          <w:delText xml:space="preserve">is chosen to be the </w:delText>
        </w:r>
        <w:r w:rsidRPr="0A993C85" w:rsidDel="00F27B49" w:rsidR="00DD726F">
          <w:rPr>
            <w:rFonts w:ascii="Arial" w:hAnsi="Arial" w:eastAsia="Times New Roman" w:cs="Arial"/>
            <w:color w:val="000000" w:themeColor="text1"/>
          </w:rPr>
          <w:delText>primary</w:delText>
        </w:r>
        <w:r w:rsidRPr="0A993C85" w:rsidDel="00F27B49" w:rsidR="00E154D0">
          <w:rPr>
            <w:rFonts w:ascii="Arial" w:hAnsi="Arial" w:eastAsia="Times New Roman" w:cs="Arial"/>
            <w:color w:val="000000" w:themeColor="text1"/>
          </w:rPr>
          <w:delText xml:space="preserve"> one</w:delText>
        </w:r>
        <w:r w:rsidRPr="0A993C85" w:rsidDel="00F27B49" w:rsidR="00CF68F5">
          <w:rPr>
            <w:rFonts w:ascii="Arial" w:hAnsi="Arial" w:eastAsia="Times New Roman" w:cs="Arial"/>
            <w:color w:val="000000" w:themeColor="text1"/>
          </w:rPr>
          <w:delText xml:space="preserve">. </w:delText>
        </w:r>
        <w:r w:rsidDel="00F27B49" w:rsidR="00C81326">
          <w:rPr>
            <w:rFonts w:ascii="Arial" w:hAnsi="Arial" w:eastAsia="Times New Roman" w:cs="Arial"/>
            <w:color w:val="000000" w:themeColor="text1"/>
          </w:rPr>
          <w:delText xml:space="preserve">Otherwise, </w:delText>
        </w:r>
        <w:r w:rsidRPr="0A993C85" w:rsidDel="00F27B49" w:rsidR="00AD6287">
          <w:rPr>
            <w:rFonts w:ascii="Arial" w:hAnsi="Arial" w:eastAsia="Times New Roman" w:cs="Arial"/>
            <w:color w:val="000000" w:themeColor="text1"/>
          </w:rPr>
          <w:delText xml:space="preserve">the </w:delText>
        </w:r>
        <w:r w:rsidRPr="0A993C85" w:rsidDel="00F27B49" w:rsidR="00DD726F">
          <w:rPr>
            <w:rFonts w:ascii="Arial" w:hAnsi="Arial" w:eastAsia="Times New Roman" w:cs="Arial"/>
            <w:color w:val="000000" w:themeColor="text1"/>
          </w:rPr>
          <w:delText>primary</w:delText>
        </w:r>
        <w:r w:rsidRPr="0A993C85" w:rsidDel="00F27B49" w:rsidR="00596FC7">
          <w:rPr>
            <w:rFonts w:ascii="Arial" w:hAnsi="Arial" w:eastAsia="Times New Roman" w:cs="Arial"/>
            <w:color w:val="000000" w:themeColor="text1"/>
          </w:rPr>
          <w:delText xml:space="preserve"> precursor is selected using the following method. </w:delText>
        </w:r>
        <w:r w:rsidDel="00F27B49" w:rsidR="00974D9F">
          <w:rPr>
            <w:rFonts w:ascii="Arial" w:hAnsi="Arial" w:eastAsia="Times New Roman" w:cs="Arial"/>
            <w:color w:val="000000" w:themeColor="text1"/>
          </w:rPr>
          <w:delText>If t</w:delText>
        </w:r>
        <w:r w:rsidRPr="0A993C85" w:rsidDel="00F27B49" w:rsidR="00596FC7">
          <w:rPr>
            <w:rFonts w:ascii="Arial" w:hAnsi="Arial" w:eastAsia="Times New Roman" w:cs="Arial"/>
            <w:color w:val="000000" w:themeColor="text1"/>
          </w:rPr>
          <w:delText>he</w:delText>
        </w:r>
        <w:r w:rsidRPr="0A993C85" w:rsidDel="00F27B49" w:rsidR="00AD6287">
          <w:rPr>
            <w:rFonts w:ascii="Arial" w:hAnsi="Arial" w:eastAsia="Times New Roman" w:cs="Arial"/>
            <w:color w:val="000000" w:themeColor="text1"/>
          </w:rPr>
          <w:delText xml:space="preserve"> </w:delText>
        </w:r>
        <w:r w:rsidRPr="0A993C85" w:rsidDel="00F27B49">
          <w:rPr>
            <w:rFonts w:ascii="Arial" w:hAnsi="Arial" w:eastAsia="Times New Roman" w:cs="Arial"/>
            <w:color w:val="000000" w:themeColor="text1"/>
          </w:rPr>
          <w:delText xml:space="preserve">PrSM of </w:delText>
        </w:r>
        <w:r w:rsidRPr="19673A48" w:rsidDel="00F27B49">
          <w:rPr>
            <w:rFonts w:ascii="Arial" w:hAnsi="Arial" w:eastAsia="Times New Roman" w:cs="Arial"/>
            <w:i/>
            <w:iCs/>
            <w:color w:val="000000" w:themeColor="text1"/>
            <w:rPrChange w:author="Liu, Xiaowen (Kevin)" w:date="2024-12-01T11:13:00Z" w:id="571">
              <w:rPr>
                <w:rFonts w:ascii="Arial" w:hAnsi="Arial" w:eastAsia="Times New Roman" w:cs="Arial"/>
                <w:color w:val="000000" w:themeColor="text1"/>
              </w:rPr>
            </w:rPrChange>
          </w:rPr>
          <w:delText>S</w:delText>
        </w:r>
        <w:r w:rsidRPr="0A993C85" w:rsidDel="00F27B49">
          <w:rPr>
            <w:rFonts w:ascii="Arial" w:hAnsi="Arial" w:eastAsia="Times New Roman" w:cs="Arial"/>
            <w:color w:val="000000" w:themeColor="text1"/>
            <w:vertAlign w:val="subscript"/>
          </w:rPr>
          <w:delText>2</w:delText>
        </w:r>
        <w:r w:rsidRPr="0A993C85" w:rsidDel="00F27B49">
          <w:rPr>
            <w:rFonts w:ascii="Arial" w:hAnsi="Arial" w:eastAsia="Times New Roman" w:cs="Arial"/>
            <w:color w:val="000000" w:themeColor="text1"/>
          </w:rPr>
          <w:delText xml:space="preserve"> contains </w:delText>
        </w:r>
        <w:r w:rsidRPr="19673A48" w:rsidDel="00F27B49" w:rsidR="00974D9F">
          <w:rPr>
            <w:rFonts w:ascii="Cambria Math" w:hAnsi="Cambria Math" w:eastAsia="Times New Roman" w:cs="Arial"/>
            <w:i/>
            <w:iCs/>
            <w:color w:val="000000" w:themeColor="text1"/>
            <w:rPrChange w:author="Liu, Xiaowen (Kevin)" w:date="2024-12-01T11:13:00Z" w:id="572">
              <w:rPr>
                <w:rFonts w:ascii="Cambria Math" w:hAnsi="Cambria Math" w:eastAsia="Times New Roman" w:cs="Arial"/>
                <w:color w:val="000000" w:themeColor="text1"/>
              </w:rPr>
            </w:rPrChange>
          </w:rPr>
          <w:delText>𝛾</w:delText>
        </w:r>
      </w:del>
      <m:oMath>
        <m:r>
          <w:del w:author="Liu, Xiaowen (Kevin)" w:date="2024-12-01T11:13:00Z" w16du:dateUtc="2024-12-01T17:13:00Z" w:id="573">
            <w:rPr>
              <w:rFonts w:ascii="Cambria Math" w:hAnsi="Cambria Math" w:eastAsia="Times New Roman" w:cs="Arial"/>
              <w:color w:val="000000" w:themeColor="text1"/>
            </w:rPr>
            <m:t>gramma</m:t>
          </w:del>
        </m:r>
      </m:oMath>
      <w:del w:author="Liu, Xiaowen (Kevin)" w:date="2024-12-09T15:54:00Z" w16du:dateUtc="2024-12-09T21:54:00Z" w:id="574">
        <w:r w:rsidRPr="0A993C85" w:rsidDel="00F27B49" w:rsidR="006A042A">
          <w:rPr>
            <w:rFonts w:ascii="Arial" w:hAnsi="Arial" w:eastAsia="Times New Roman" w:cs="Arial"/>
            <w:color w:val="000000" w:themeColor="text1"/>
          </w:rPr>
          <w:delText xml:space="preserve"> (</w:delText>
        </w:r>
        <w:r w:rsidRPr="0A993C85" w:rsidDel="00F27B49" w:rsidR="004F17B9">
          <w:rPr>
            <w:rFonts w:ascii="Arial" w:hAnsi="Arial" w:eastAsia="Times New Roman" w:cs="Arial"/>
            <w:color w:val="000000" w:themeColor="text1"/>
          </w:rPr>
          <w:delText>a user specified parameter default to 3)</w:delText>
        </w:r>
        <w:r w:rsidRPr="0A993C85" w:rsidDel="00F27B49">
          <w:rPr>
            <w:rFonts w:ascii="Arial" w:hAnsi="Arial" w:eastAsia="Times New Roman" w:cs="Arial"/>
            <w:color w:val="000000" w:themeColor="text1"/>
          </w:rPr>
          <w:delText xml:space="preserve"> more matched theoretical fragment masses than </w:delText>
        </w:r>
        <w:r w:rsidRPr="0A993C85" w:rsidDel="00F27B49" w:rsidR="00596FC7">
          <w:rPr>
            <w:rFonts w:ascii="Arial" w:hAnsi="Arial" w:eastAsia="Times New Roman" w:cs="Arial"/>
            <w:color w:val="000000" w:themeColor="text1"/>
          </w:rPr>
          <w:delText xml:space="preserve">that of </w:delText>
        </w:r>
        <w:r w:rsidRPr="19673A48" w:rsidDel="00F27B49">
          <w:rPr>
            <w:rFonts w:ascii="Arial" w:hAnsi="Arial" w:eastAsia="Times New Roman" w:cs="Arial"/>
            <w:i/>
            <w:iCs/>
            <w:color w:val="000000" w:themeColor="text1"/>
            <w:rPrChange w:author="Liu, Xiaowen (Kevin)" w:date="2024-12-01T11:14:00Z" w:id="575">
              <w:rPr>
                <w:rFonts w:ascii="Arial" w:hAnsi="Arial" w:eastAsia="Times New Roman" w:cs="Arial"/>
                <w:color w:val="000000" w:themeColor="text1"/>
              </w:rPr>
            </w:rPrChange>
          </w:rPr>
          <w:delText>S</w:delText>
        </w:r>
        <w:r w:rsidRPr="0A993C85" w:rsidDel="00F27B49">
          <w:rPr>
            <w:rFonts w:ascii="Arial" w:hAnsi="Arial" w:eastAsia="Times New Roman" w:cs="Arial"/>
            <w:color w:val="000000" w:themeColor="text1"/>
            <w:vertAlign w:val="subscript"/>
          </w:rPr>
          <w:delText>1</w:delText>
        </w:r>
        <w:r w:rsidRPr="0A993C85" w:rsidDel="00F27B49">
          <w:rPr>
            <w:rFonts w:ascii="Arial" w:hAnsi="Arial" w:eastAsia="Times New Roman" w:cs="Arial"/>
            <w:color w:val="000000" w:themeColor="text1"/>
          </w:rPr>
          <w:delText xml:space="preserve">, </w:delText>
        </w:r>
        <w:r w:rsidRPr="0A993C85" w:rsidDel="00F27B49" w:rsidR="00DB187C">
          <w:rPr>
            <w:rFonts w:ascii="Arial" w:hAnsi="Arial" w:eastAsia="Times New Roman" w:cs="Arial"/>
            <w:color w:val="000000" w:themeColor="text1"/>
          </w:rPr>
          <w:delText>and the number of unknown mass shifts in</w:delText>
        </w:r>
        <w:r w:rsidRPr="0A993C85" w:rsidDel="00F27B49" w:rsidR="00533860">
          <w:rPr>
            <w:rFonts w:ascii="Arial" w:hAnsi="Arial" w:eastAsia="Times New Roman" w:cs="Arial"/>
            <w:color w:val="000000" w:themeColor="text1"/>
          </w:rPr>
          <w:delText xml:space="preserve"> the PrSM of </w:delText>
        </w:r>
        <w:r w:rsidRPr="19673A48" w:rsidDel="00F27B49" w:rsidR="00533860">
          <w:rPr>
            <w:rFonts w:ascii="Arial" w:hAnsi="Arial" w:eastAsia="Times New Roman" w:cs="Arial"/>
            <w:i/>
            <w:iCs/>
            <w:color w:val="000000" w:themeColor="text1"/>
            <w:rPrChange w:author="Liu, Xiaowen (Kevin)" w:date="2024-12-01T11:14:00Z" w:id="576">
              <w:rPr>
                <w:rFonts w:ascii="Arial" w:hAnsi="Arial" w:eastAsia="Times New Roman" w:cs="Arial"/>
                <w:color w:val="000000" w:themeColor="text1"/>
              </w:rPr>
            </w:rPrChange>
          </w:rPr>
          <w:delText>S</w:delText>
        </w:r>
        <w:r w:rsidRPr="00F05593" w:rsidDel="00F27B49" w:rsidR="00533860">
          <w:rPr>
            <w:rFonts w:ascii="Arial" w:hAnsi="Arial" w:eastAsia="Times New Roman" w:cs="Arial"/>
            <w:color w:val="000000" w:themeColor="text1"/>
            <w:vertAlign w:val="subscript"/>
            <w:rPrChange w:author="Liu, Xiaowen (Kevin)" w:date="2024-12-01T11:14:00Z" w:id="577">
              <w:rPr>
                <w:rFonts w:ascii="Arial" w:hAnsi="Arial" w:eastAsia="Times New Roman" w:cs="Arial"/>
                <w:color w:val="000000" w:themeColor="text1"/>
              </w:rPr>
            </w:rPrChange>
          </w:rPr>
          <w:delText>2</w:delText>
        </w:r>
        <w:r w:rsidRPr="0A993C85" w:rsidDel="00F27B49" w:rsidR="00533860">
          <w:rPr>
            <w:rFonts w:ascii="Arial" w:hAnsi="Arial" w:eastAsia="Times New Roman" w:cs="Arial"/>
            <w:color w:val="000000" w:themeColor="text1"/>
          </w:rPr>
          <w:delText xml:space="preserve"> is no more than that in the PrSM of </w:delText>
        </w:r>
        <w:r w:rsidRPr="19673A48" w:rsidDel="00F27B49" w:rsidR="00533860">
          <w:rPr>
            <w:rFonts w:ascii="Arial" w:hAnsi="Arial" w:eastAsia="Times New Roman" w:cs="Arial"/>
            <w:i/>
            <w:iCs/>
            <w:color w:val="000000" w:themeColor="text1"/>
            <w:rPrChange w:author="Liu, Xiaowen (Kevin)" w:date="2024-12-01T11:14:00Z" w:id="578">
              <w:rPr>
                <w:rFonts w:ascii="Arial" w:hAnsi="Arial" w:eastAsia="Times New Roman" w:cs="Arial"/>
                <w:color w:val="000000" w:themeColor="text1"/>
              </w:rPr>
            </w:rPrChange>
          </w:rPr>
          <w:delText>S</w:delText>
        </w:r>
        <w:r w:rsidRPr="00F05593" w:rsidDel="00F27B49" w:rsidR="00533860">
          <w:rPr>
            <w:rFonts w:ascii="Arial" w:hAnsi="Arial" w:eastAsia="Times New Roman" w:cs="Arial"/>
            <w:color w:val="000000" w:themeColor="text1"/>
            <w:vertAlign w:val="subscript"/>
            <w:rPrChange w:author="Liu, Xiaowen (Kevin)" w:date="2024-12-01T11:14:00Z" w:id="579">
              <w:rPr>
                <w:rFonts w:ascii="Arial" w:hAnsi="Arial" w:eastAsia="Times New Roman" w:cs="Arial"/>
                <w:color w:val="000000" w:themeColor="text1"/>
              </w:rPr>
            </w:rPrChange>
          </w:rPr>
          <w:delText>1</w:delText>
        </w:r>
        <w:r w:rsidRPr="0A993C85" w:rsidDel="00F27B49" w:rsidR="00533860">
          <w:rPr>
            <w:rFonts w:ascii="Arial" w:hAnsi="Arial" w:eastAsia="Times New Roman" w:cs="Arial"/>
            <w:color w:val="000000" w:themeColor="text1"/>
          </w:rPr>
          <w:delText xml:space="preserve">, then </w:delText>
        </w:r>
        <w:r w:rsidRPr="0A993C85" w:rsidDel="00F27B49" w:rsidR="00CD5F6D">
          <w:rPr>
            <w:rFonts w:ascii="Arial" w:hAnsi="Arial" w:eastAsia="Times New Roman" w:cs="Arial"/>
            <w:color w:val="000000" w:themeColor="text1"/>
          </w:rPr>
          <w:delText xml:space="preserve">precursor </w:delText>
        </w:r>
        <w:r w:rsidRPr="19673A48" w:rsidDel="00F27B49" w:rsidR="00CD5F6D">
          <w:rPr>
            <w:rFonts w:ascii="Arial" w:hAnsi="Arial" w:eastAsia="Times New Roman" w:cs="Arial"/>
            <w:i/>
            <w:iCs/>
            <w:color w:val="000000" w:themeColor="text1"/>
            <w:rPrChange w:author="Liu, Xiaowen (Kevin)" w:date="2024-12-01T11:14:00Z" w:id="580">
              <w:rPr>
                <w:rFonts w:ascii="Arial" w:hAnsi="Arial" w:eastAsia="Times New Roman" w:cs="Arial"/>
                <w:color w:val="000000" w:themeColor="text1"/>
              </w:rPr>
            </w:rPrChange>
          </w:rPr>
          <w:delText>F</w:delText>
        </w:r>
        <w:r w:rsidRPr="00F05593" w:rsidDel="00F27B49" w:rsidR="00CD5F6D">
          <w:rPr>
            <w:rFonts w:ascii="Arial" w:hAnsi="Arial" w:eastAsia="Times New Roman" w:cs="Arial"/>
            <w:color w:val="000000" w:themeColor="text1"/>
            <w:vertAlign w:val="subscript"/>
            <w:rPrChange w:author="Liu, Xiaowen (Kevin)" w:date="2024-12-01T11:14:00Z" w:id="581">
              <w:rPr>
                <w:rFonts w:ascii="Arial" w:hAnsi="Arial" w:eastAsia="Times New Roman" w:cs="Arial"/>
                <w:color w:val="000000" w:themeColor="text1"/>
              </w:rPr>
            </w:rPrChange>
          </w:rPr>
          <w:delText>2</w:delText>
        </w:r>
        <w:r w:rsidRPr="0A993C85" w:rsidDel="00F27B49" w:rsidR="00CD5F6D">
          <w:rPr>
            <w:rFonts w:ascii="Arial" w:hAnsi="Arial" w:eastAsia="Times New Roman" w:cs="Arial"/>
            <w:color w:val="000000" w:themeColor="text1"/>
          </w:rPr>
          <w:delText xml:space="preserve"> is the </w:delText>
        </w:r>
        <w:r w:rsidRPr="0A993C85" w:rsidDel="00F27B49" w:rsidR="00DD726F">
          <w:rPr>
            <w:rFonts w:ascii="Arial" w:hAnsi="Arial" w:eastAsia="Times New Roman" w:cs="Arial"/>
            <w:color w:val="000000" w:themeColor="text1"/>
          </w:rPr>
          <w:delText>primary</w:delText>
        </w:r>
        <w:r w:rsidRPr="0A993C85" w:rsidDel="00F27B49" w:rsidR="00CD5F6D">
          <w:rPr>
            <w:rFonts w:ascii="Arial" w:hAnsi="Arial" w:eastAsia="Times New Roman" w:cs="Arial"/>
            <w:color w:val="000000" w:themeColor="text1"/>
          </w:rPr>
          <w:delText xml:space="preserve"> one. Othe</w:delText>
        </w:r>
        <w:r w:rsidRPr="0A993C85" w:rsidDel="00F27B49" w:rsidR="006A042A">
          <w:rPr>
            <w:rFonts w:ascii="Arial" w:hAnsi="Arial" w:eastAsia="Times New Roman" w:cs="Arial"/>
            <w:color w:val="000000" w:themeColor="text1"/>
          </w:rPr>
          <w:delText>r</w:delText>
        </w:r>
        <w:r w:rsidRPr="0A993C85" w:rsidDel="00F27B49" w:rsidR="004F17B9">
          <w:rPr>
            <w:rFonts w:ascii="Arial" w:hAnsi="Arial" w:eastAsia="Times New Roman" w:cs="Arial"/>
            <w:color w:val="000000" w:themeColor="text1"/>
          </w:rPr>
          <w:delText xml:space="preserve">wise, precursor </w:delText>
        </w:r>
        <w:r w:rsidRPr="19673A48" w:rsidDel="00F27B49" w:rsidR="004F17B9">
          <w:rPr>
            <w:rFonts w:ascii="Arial" w:hAnsi="Arial" w:eastAsia="Times New Roman" w:cs="Arial"/>
            <w:i/>
            <w:iCs/>
            <w:color w:val="000000" w:themeColor="text1"/>
            <w:rPrChange w:author="Liu, Xiaowen (Kevin)" w:date="2024-12-01T11:14:00Z" w:id="582">
              <w:rPr>
                <w:rFonts w:ascii="Arial" w:hAnsi="Arial" w:eastAsia="Times New Roman" w:cs="Arial"/>
                <w:color w:val="000000" w:themeColor="text1"/>
              </w:rPr>
            </w:rPrChange>
          </w:rPr>
          <w:delText>F</w:delText>
        </w:r>
        <w:r w:rsidRPr="00F05593" w:rsidDel="00F27B49" w:rsidR="004F17B9">
          <w:rPr>
            <w:rFonts w:ascii="Arial" w:hAnsi="Arial" w:eastAsia="Times New Roman" w:cs="Arial"/>
            <w:color w:val="000000" w:themeColor="text1"/>
            <w:vertAlign w:val="subscript"/>
            <w:rPrChange w:author="Liu, Xiaowen (Kevin)" w:date="2024-12-01T11:14:00Z" w:id="583">
              <w:rPr>
                <w:rFonts w:ascii="Arial" w:hAnsi="Arial" w:eastAsia="Times New Roman" w:cs="Arial"/>
                <w:color w:val="000000" w:themeColor="text1"/>
              </w:rPr>
            </w:rPrChange>
          </w:rPr>
          <w:delText>1</w:delText>
        </w:r>
        <w:r w:rsidRPr="0A993C85" w:rsidDel="00F27B49" w:rsidR="004F17B9">
          <w:rPr>
            <w:rFonts w:ascii="Arial" w:hAnsi="Arial" w:eastAsia="Times New Roman" w:cs="Arial"/>
            <w:color w:val="000000" w:themeColor="text1"/>
          </w:rPr>
          <w:delText xml:space="preserve"> is the </w:delText>
        </w:r>
        <w:r w:rsidRPr="0A993C85" w:rsidDel="00F27B49" w:rsidR="00DD726F">
          <w:rPr>
            <w:rFonts w:ascii="Arial" w:hAnsi="Arial" w:eastAsia="Times New Roman" w:cs="Arial"/>
            <w:color w:val="000000" w:themeColor="text1"/>
          </w:rPr>
          <w:delText>primary</w:delText>
        </w:r>
        <w:r w:rsidRPr="0A993C85" w:rsidDel="00F27B49" w:rsidR="004F17B9">
          <w:rPr>
            <w:rFonts w:ascii="Arial" w:hAnsi="Arial" w:eastAsia="Times New Roman" w:cs="Arial"/>
            <w:color w:val="000000" w:themeColor="text1"/>
          </w:rPr>
          <w:delText xml:space="preserve"> one. </w:delText>
        </w:r>
      </w:del>
    </w:p>
    <w:p w:rsidRPr="00BC7B0E" w:rsidR="00002CA1" w:rsidDel="00F27B49" w:rsidP="19673A48" w:rsidRDefault="00002CA1" w14:paraId="6702F387" w14:textId="3B2EAA83">
      <w:pPr>
        <w:spacing w:after="0" w:line="360" w:lineRule="auto"/>
        <w:jc w:val="both"/>
        <w:rPr>
          <w:del w:author="Liu, Xiaowen (Kevin)" w:date="2024-12-09T15:54:00Z" w16du:dateUtc="2024-12-09T21:54:00Z" w:id="584"/>
          <w:rFonts w:ascii="Arial" w:hAnsi="Arial" w:eastAsia="Times New Roman" w:cs="Arial"/>
          <w:b/>
          <w:bCs/>
          <w:color w:val="000000" w:themeColor="text1"/>
          <w:rPrChange w:author="" w16du:dateUtc="2024-11-28T20:10:00Z" w:id="585">
            <w:rPr>
              <w:del w:author="Liu, Xiaowen (Kevin)" w:date="2024-12-09T15:54:00Z" w16du:dateUtc="2024-12-09T21:54:00Z" w:id="586"/>
              <w:rFonts w:ascii="Arial" w:hAnsi="Arial" w:eastAsia="Times New Roman" w:cs="Arial"/>
              <w:color w:val="000000" w:themeColor="text1"/>
            </w:rPr>
          </w:rPrChange>
        </w:rPr>
      </w:pPr>
      <w:del w:author="Liu, Xiaowen (Kevin)" w:date="2024-12-09T15:54:00Z" w16du:dateUtc="2024-12-09T21:54:00Z" w:id="587">
        <w:r w:rsidRPr="19673A48" w:rsidDel="00F27B49">
          <w:rPr>
            <w:rFonts w:ascii="Arial" w:hAnsi="Arial" w:eastAsia="Times New Roman" w:cs="Arial"/>
            <w:b/>
            <w:bCs/>
            <w:color w:val="000000" w:themeColor="text1"/>
          </w:rPr>
          <w:delText xml:space="preserve">Proteoform identification by </w:delText>
        </w:r>
        <w:r w:rsidRPr="19673A48" w:rsidDel="00F27B49" w:rsidR="00BC7B0E">
          <w:rPr>
            <w:rFonts w:ascii="Arial" w:hAnsi="Arial" w:eastAsia="Times New Roman" w:cs="Arial"/>
            <w:b/>
            <w:bCs/>
            <w:color w:val="000000" w:themeColor="text1"/>
          </w:rPr>
          <w:delText>multiplexed top-down DDA mass spectra</w:delText>
        </w:r>
      </w:del>
    </w:p>
    <w:p w:rsidR="00792FE4" w:rsidDel="002F41F9" w:rsidP="0A993C85" w:rsidRDefault="005B053A" w14:paraId="0CDCB611" w14:textId="33C38DA4">
      <w:pPr>
        <w:spacing w:after="0" w:line="360" w:lineRule="auto"/>
        <w:jc w:val="both"/>
        <w:rPr>
          <w:del w:author="Wang, Daniel" w:date="2024-12-02T18:42:00Z" w16du:dateUtc="2024-12-02T18:42:46Z" w:id="588"/>
          <w:rFonts w:ascii="Arial" w:hAnsi="Arial" w:eastAsia="Times New Roman" w:cs="Arial"/>
          <w:color w:val="000000" w:themeColor="text1"/>
        </w:rPr>
      </w:pPr>
      <w:del w:author="Liu, Xiaowen (Kevin)" w:date="2024-12-09T15:54:00Z" w16du:dateUtc="2024-12-09T21:54:00Z" w:id="589">
        <w:r w:rsidDel="00F27B49">
          <w:rPr>
            <w:rFonts w:ascii="Arial" w:hAnsi="Arial" w:eastAsia="Times New Roman" w:cs="Arial"/>
            <w:color w:val="000000" w:themeColor="text1"/>
          </w:rPr>
          <w:delText xml:space="preserve">      </w:delText>
        </w:r>
        <w:r w:rsidDel="00F27B49" w:rsidR="006566AF">
          <w:rPr>
            <w:rFonts w:ascii="Arial" w:hAnsi="Arial" w:eastAsia="Times New Roman" w:cs="Arial"/>
            <w:color w:val="000000" w:themeColor="text1"/>
          </w:rPr>
          <w:delText>TopMPI uses a method similar to Ch</w:delText>
        </w:r>
        <w:r w:rsidDel="00F27B49" w:rsidR="00FA63FA">
          <w:rPr>
            <w:rFonts w:ascii="Arial" w:hAnsi="Arial" w:eastAsia="Times New Roman" w:cs="Arial"/>
            <w:color w:val="000000" w:themeColor="text1"/>
          </w:rPr>
          <w:delText>ar</w:delText>
        </w:r>
        <w:r w:rsidDel="00F27B49" w:rsidR="006566AF">
          <w:rPr>
            <w:rFonts w:ascii="Arial" w:hAnsi="Arial" w:eastAsia="Times New Roman" w:cs="Arial"/>
            <w:color w:val="000000" w:themeColor="text1"/>
          </w:rPr>
          <w:delText>m</w:delText>
        </w:r>
        <w:r w:rsidDel="00F27B49" w:rsidR="00FA63FA">
          <w:rPr>
            <w:rFonts w:ascii="Arial" w:hAnsi="Arial" w:eastAsia="Times New Roman" w:cs="Arial"/>
            <w:color w:val="000000" w:themeColor="text1"/>
          </w:rPr>
          <w:delText xml:space="preserve">eST </w:delText>
        </w:r>
        <w:r w:rsidDel="00F27B49" w:rsidR="00FA63FA">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sidDel="00F27B49" w:rsidR="00683351">
          <w:rPr>
            <w:rFonts w:ascii="Arial" w:hAnsi="Arial" w:eastAsia="Times New Roman" w:cs="Arial"/>
            <w:color w:val="000000" w:themeColor="text1"/>
          </w:rPr>
          <w:delInstrText xml:space="preserve"> ADDIN EN.CITE </w:delInstrText>
        </w:r>
        <w:r w:rsidDel="00F27B49" w:rsidR="00683351">
          <w:rPr>
            <w:rFonts w:ascii="Arial" w:hAnsi="Arial" w:eastAsia="Times New Roman" w:cs="Arial"/>
            <w:color w:val="000000" w:themeColor="text1"/>
          </w:rPr>
          <w:fldChar w:fldCharType="begin">
            <w:fldData xml:space="preserve">PEVuZE5vdGU+PENpdGU+PEF1dGhvcj5Eb3JmZXI8L0F1dGhvcj48WWVhcj4yMDE4PC9ZZWFyPjxS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</w:fldData>
          </w:fldChar>
        </w:r>
        <w:r w:rsidDel="00F27B49" w:rsidR="00683351">
          <w:rPr>
            <w:rFonts w:ascii="Arial" w:hAnsi="Arial" w:eastAsia="Times New Roman" w:cs="Arial"/>
            <w:color w:val="000000" w:themeColor="text1"/>
          </w:rPr>
          <w:delInstrText xml:space="preserve"> ADDIN EN.CITE.DATA </w:delInstrText>
        </w:r>
        <w:r w:rsidDel="00F27B49" w:rsidR="00683351">
          <w:rPr>
            <w:rFonts w:ascii="Arial" w:hAnsi="Arial" w:eastAsia="Times New Roman" w:cs="Arial"/>
            <w:color w:val="000000" w:themeColor="text1"/>
          </w:rPr>
        </w:r>
        <w:r w:rsidDel="00F27B49" w:rsidR="00683351">
          <w:rPr>
            <w:rFonts w:ascii="Arial" w:hAnsi="Arial" w:eastAsia="Times New Roman" w:cs="Arial"/>
            <w:color w:val="000000" w:themeColor="text1"/>
          </w:rPr>
          <w:fldChar w:fldCharType="end"/>
        </w:r>
        <w:r w:rsidDel="00F27B49" w:rsidR="00FA63FA">
          <w:rPr>
            <w:rFonts w:ascii="Arial" w:hAnsi="Arial" w:eastAsia="Times New Roman" w:cs="Arial"/>
            <w:color w:val="000000" w:themeColor="text1"/>
          </w:rPr>
        </w:r>
        <w:r w:rsidDel="00F27B49" w:rsidR="00FA63FA">
          <w:rPr>
            <w:rFonts w:ascii="Arial" w:hAnsi="Arial" w:eastAsia="Times New Roman" w:cs="Arial"/>
            <w:color w:val="000000" w:themeColor="text1"/>
          </w:rPr>
          <w:fldChar w:fldCharType="separate"/>
        </w:r>
        <w:r w:rsidDel="00F27B49" w:rsidR="00683351">
          <w:rPr>
            <w:rFonts w:ascii="Arial" w:hAnsi="Arial" w:eastAsia="Times New Roman" w:cs="Arial"/>
            <w:noProof/>
            <w:color w:val="000000" w:themeColor="text1"/>
          </w:rPr>
          <w:delText>[10]</w:delText>
        </w:r>
        <w:r w:rsidDel="00F27B49" w:rsidR="00FA63FA">
          <w:rPr>
            <w:rFonts w:ascii="Arial" w:hAnsi="Arial" w:eastAsia="Times New Roman" w:cs="Arial"/>
            <w:color w:val="000000" w:themeColor="text1"/>
          </w:rPr>
          <w:fldChar w:fldCharType="end"/>
        </w:r>
        <w:r w:rsidRPr="19673A48" w:rsidDel="00F27B49" w:rsidR="00FA63FA">
          <w:rPr>
            <w:rFonts w:ascii="Arial" w:hAnsi="Arial" w:eastAsia="Times New Roman" w:cs="Arial"/>
            <w:color w:val="000000" w:themeColor="text1"/>
          </w:rPr>
          <w:delText xml:space="preserve"> to identify</w:delText>
        </w:r>
        <w:r w:rsidDel="00F27B49" w:rsidR="00FA63FA">
          <w:rPr>
            <w:rFonts w:ascii="Arial" w:hAnsi="Arial" w:eastAsia="Times New Roman" w:cs="Arial"/>
            <w:color w:val="000000" w:themeColor="text1"/>
          </w:rPr>
          <w:delText xml:space="preserve"> two proteoforms from a multiplexed top-down DDA mass spectra. </w:delText>
        </w:r>
        <w:r w:rsidRPr="6AB0D903" w:rsidDel="00F27B49">
          <w:rPr>
            <w:rFonts w:ascii="Arial" w:hAnsi="Arial" w:eastAsia="Times New Roman" w:cs="Arial"/>
          </w:rPr>
          <w:delText xml:space="preserve">For an MS/MS spectrum </w:delText>
        </w:r>
        <w:r w:rsidRPr="19673A48" w:rsidDel="00F27B49">
          <w:rPr>
            <w:rFonts w:ascii="Arial" w:hAnsi="Arial" w:eastAsia="Times New Roman" w:cs="Arial"/>
            <w:i/>
            <w:iCs/>
          </w:rPr>
          <w:delText xml:space="preserve">S </w:delText>
        </w:r>
        <w:r w:rsidRPr="6AB0D903" w:rsidDel="00F27B49">
          <w:rPr>
            <w:rFonts w:ascii="Arial" w:hAnsi="Arial" w:eastAsia="Times New Roman" w:cs="Arial"/>
          </w:rPr>
          <w:delText xml:space="preserve">with </w:delText>
        </w:r>
        <w:r w:rsidDel="00F27B49">
          <w:rPr>
            <w:rFonts w:ascii="Arial" w:hAnsi="Arial" w:eastAsia="Times New Roman" w:cs="Arial"/>
            <w:color w:val="000000" w:themeColor="text1"/>
          </w:rPr>
          <w:delText>a primary</w:delText>
        </w:r>
        <w:r w:rsidDel="00F27B49" w:rsidR="009C0181">
          <w:rPr>
            <w:rFonts w:ascii="Arial" w:hAnsi="Arial" w:eastAsia="Times New Roman" w:cs="Arial"/>
            <w:color w:val="000000" w:themeColor="text1"/>
          </w:rPr>
          <w:delText xml:space="preserve"> precursor</w:delText>
        </w:r>
        <w:r w:rsidRPr="6AB0D903" w:rsidDel="00F27B49">
          <w:rPr>
            <w:rFonts w:ascii="Arial" w:hAnsi="Arial" w:eastAsia="Times New Roman" w:cs="Arial"/>
            <w:color w:val="000000" w:themeColor="text1"/>
          </w:rPr>
          <w:delText xml:space="preserve"> </w:delText>
        </w:r>
        <w:r w:rsidRPr="19673A48" w:rsidDel="00F27B49">
          <w:rPr>
            <w:rFonts w:ascii="Arial" w:hAnsi="Arial" w:eastAsia="Times New Roman" w:cs="Arial"/>
            <w:i/>
            <w:iCs/>
            <w:color w:val="000000" w:themeColor="text1"/>
          </w:rPr>
          <w:delText>F</w:delText>
        </w:r>
        <w:r w:rsidRPr="6AB0D903" w:rsidDel="00F27B49">
          <w:rPr>
            <w:rFonts w:ascii="Arial" w:hAnsi="Arial" w:eastAsia="Times New Roman" w:cs="Arial"/>
            <w:color w:val="000000" w:themeColor="text1"/>
            <w:vertAlign w:val="subscript"/>
          </w:rPr>
          <w:delText>1</w:delText>
        </w:r>
        <w:r w:rsidRPr="6AB0D903" w:rsidDel="00F27B49">
          <w:rPr>
            <w:rFonts w:ascii="Arial" w:hAnsi="Arial" w:eastAsia="Times New Roman" w:cs="Arial"/>
            <w:color w:val="000000" w:themeColor="text1"/>
          </w:rPr>
          <w:delText xml:space="preserve"> and</w:delText>
        </w:r>
        <w:r w:rsidDel="00F27B49" w:rsidR="009C0181">
          <w:rPr>
            <w:rFonts w:ascii="Arial" w:hAnsi="Arial" w:eastAsia="Times New Roman" w:cs="Arial"/>
            <w:color w:val="000000" w:themeColor="text1"/>
          </w:rPr>
          <w:delText xml:space="preserve"> a second precursor</w:delText>
        </w:r>
        <w:r w:rsidRPr="6AB0D903" w:rsidDel="00F27B49">
          <w:rPr>
            <w:rFonts w:ascii="Arial" w:hAnsi="Arial" w:eastAsia="Times New Roman" w:cs="Arial"/>
            <w:color w:val="000000" w:themeColor="text1"/>
          </w:rPr>
          <w:delText xml:space="preserve"> </w:delText>
        </w:r>
        <w:r w:rsidRPr="19673A48" w:rsidDel="00F27B49">
          <w:rPr>
            <w:rFonts w:ascii="Arial" w:hAnsi="Arial" w:eastAsia="Times New Roman" w:cs="Arial"/>
            <w:i/>
            <w:iCs/>
            <w:color w:val="000000" w:themeColor="text1"/>
          </w:rPr>
          <w:delText>F</w:delText>
        </w:r>
        <w:r w:rsidRPr="6AB0D903" w:rsidDel="00F27B49">
          <w:rPr>
            <w:rFonts w:ascii="Arial" w:hAnsi="Arial" w:eastAsia="Times New Roman" w:cs="Arial"/>
            <w:color w:val="000000" w:themeColor="text1"/>
            <w:vertAlign w:val="subscript"/>
          </w:rPr>
          <w:delText>2</w:delText>
        </w:r>
        <w:r w:rsidRPr="6AB0D903" w:rsidDel="00F27B49">
          <w:rPr>
            <w:rFonts w:ascii="Arial" w:hAnsi="Arial" w:eastAsia="Times New Roman" w:cs="Arial"/>
            <w:color w:val="000000" w:themeColor="text1"/>
          </w:rPr>
          <w:delText xml:space="preserve">, </w:delText>
        </w:r>
        <w:r w:rsidRPr="19673A48" w:rsidDel="00F27B49" w:rsidR="00072CA6">
          <w:rPr>
            <w:rFonts w:ascii="Arial" w:hAnsi="Arial" w:eastAsia="Times New Roman" w:cs="Arial"/>
            <w:color w:val="000000" w:themeColor="text1"/>
          </w:rPr>
          <w:delText>a two round search is used to identify</w:delText>
        </w:r>
        <w:r w:rsidDel="00F27B49" w:rsidR="00072CA6">
          <w:rPr>
            <w:rFonts w:ascii="Arial" w:hAnsi="Arial" w:eastAsia="Times New Roman" w:cs="Arial"/>
            <w:color w:val="000000" w:themeColor="text1"/>
          </w:rPr>
          <w:delText xml:space="preserve"> two proteoforms from </w:delText>
        </w:r>
        <w:r w:rsidRPr="19673A48" w:rsidDel="00F27B49" w:rsidR="00072CA6">
          <w:rPr>
            <w:rFonts w:ascii="Arial" w:hAnsi="Arial" w:eastAsia="Times New Roman" w:cs="Arial"/>
            <w:i/>
            <w:iCs/>
            <w:color w:val="000000" w:themeColor="text1"/>
            <w:rPrChange w:author="Liu, Xiaowen (Kevin)" w:date="2024-11-28T14:13:00Z" w:id="590">
              <w:rPr>
                <w:rFonts w:ascii="Arial" w:hAnsi="Arial" w:eastAsia="Times New Roman" w:cs="Arial"/>
                <w:color w:val="000000" w:themeColor="text1"/>
              </w:rPr>
            </w:rPrChange>
          </w:rPr>
          <w:delText>S</w:delText>
        </w:r>
        <w:r w:rsidDel="00F27B49" w:rsidR="00072CA6">
          <w:rPr>
            <w:rFonts w:ascii="Arial" w:hAnsi="Arial" w:eastAsia="Times New Roman" w:cs="Arial"/>
            <w:color w:val="000000" w:themeColor="text1"/>
          </w:rPr>
          <w:delText xml:space="preserve">. </w:delText>
        </w:r>
        <w:r w:rsidDel="00F27B49" w:rsidR="00B601F3">
          <w:rPr>
            <w:rFonts w:ascii="Arial" w:hAnsi="Arial" w:eastAsia="Times New Roman" w:cs="Arial"/>
          </w:rPr>
          <w:delText>In the first found, t</w:delText>
        </w:r>
        <w:r w:rsidDel="00F27B49" w:rsidR="00072CA6">
          <w:rPr>
            <w:rFonts w:ascii="Arial" w:hAnsi="Arial" w:eastAsia="Times New Roman" w:cs="Arial"/>
          </w:rPr>
          <w:delText xml:space="preserve">he </w:delText>
        </w:r>
        <w:r w:rsidDel="00F27B49" w:rsidR="00322E54">
          <w:rPr>
            <w:rFonts w:ascii="Arial" w:hAnsi="Arial" w:eastAsia="Times New Roman" w:cs="Arial"/>
          </w:rPr>
          <w:delText xml:space="preserve">spectrum </w:delText>
        </w:r>
        <w:r w:rsidRPr="19673A48" w:rsidDel="00F27B49" w:rsidR="00322E54">
          <w:rPr>
            <w:rFonts w:ascii="Arial" w:hAnsi="Arial" w:eastAsia="Times New Roman" w:cs="Arial"/>
            <w:i/>
            <w:iCs/>
            <w:rPrChange w:author="Liu, Xiaowen (Kevin)" w:date="2024-11-28T14:14:00Z" w:id="591">
              <w:rPr>
                <w:rFonts w:ascii="Arial" w:hAnsi="Arial" w:eastAsia="Times New Roman" w:cs="Arial"/>
              </w:rPr>
            </w:rPrChange>
          </w:rPr>
          <w:delText>S</w:delText>
        </w:r>
        <w:r w:rsidDel="00F27B49" w:rsidR="00C41B3B">
          <w:rPr>
            <w:rFonts w:ascii="Arial" w:hAnsi="Arial" w:eastAsia="Times New Roman" w:cs="Arial"/>
            <w:vertAlign w:val="subscript"/>
          </w:rPr>
          <w:delText xml:space="preserve"> </w:delText>
        </w:r>
        <w:r w:rsidDel="00F27B49" w:rsidR="00C41B3B">
          <w:rPr>
            <w:rFonts w:ascii="Arial" w:hAnsi="Arial" w:eastAsia="Times New Roman" w:cs="Arial"/>
          </w:rPr>
          <w:delText xml:space="preserve">with the primary precursor </w:delText>
        </w:r>
        <w:r w:rsidRPr="19673A48" w:rsidDel="00F27B49" w:rsidR="00C41B3B">
          <w:rPr>
            <w:rFonts w:ascii="Arial" w:hAnsi="Arial" w:eastAsia="Times New Roman" w:cs="Arial"/>
            <w:i/>
            <w:iCs/>
            <w:rPrChange w:author="Liu, Xiaowen (Kevin)" w:date="2024-11-28T14:19:00Z" w:id="592">
              <w:rPr>
                <w:rFonts w:ascii="Arial" w:hAnsi="Arial" w:eastAsia="Times New Roman" w:cs="Arial"/>
              </w:rPr>
            </w:rPrChange>
          </w:rPr>
          <w:delText>F</w:delText>
        </w:r>
        <w:r w:rsidRPr="00C41B3B" w:rsidDel="00F27B49" w:rsidR="00C41B3B">
          <w:rPr>
            <w:rFonts w:ascii="Arial" w:hAnsi="Arial" w:eastAsia="Times New Roman" w:cs="Arial"/>
            <w:vertAlign w:val="subscript"/>
            <w:rPrChange w:author="Liu, Xiaowen (Kevin)" w:date="2024-11-28T14:19:00Z" w:id="593">
              <w:rPr>
                <w:rFonts w:ascii="Arial" w:hAnsi="Arial" w:eastAsia="Times New Roman" w:cs="Arial"/>
              </w:rPr>
            </w:rPrChange>
          </w:rPr>
          <w:delText>1</w:delText>
        </w:r>
        <w:r w:rsidDel="00F27B49" w:rsidR="00C41B3B">
          <w:rPr>
            <w:rFonts w:ascii="Arial" w:hAnsi="Arial" w:eastAsia="Times New Roman" w:cs="Arial"/>
          </w:rPr>
          <w:delText xml:space="preserve"> </w:delText>
        </w:r>
        <w:r w:rsidDel="00F27B49" w:rsidR="00322E54">
          <w:rPr>
            <w:rFonts w:ascii="Arial" w:hAnsi="Arial" w:eastAsia="Times New Roman" w:cs="Arial"/>
          </w:rPr>
          <w:delText xml:space="preserve">is searched against the </w:delText>
        </w:r>
        <w:r w:rsidRPr="19673A48" w:rsidDel="00F27B49" w:rsidR="000847EF">
          <w:rPr>
            <w:rFonts w:ascii="Arial" w:hAnsi="Arial" w:eastAsia="Times New Roman" w:cs="Arial"/>
          </w:rPr>
          <w:delText>corresponding protein sequence database using TopPIC</w:delText>
        </w:r>
        <w:r w:rsidDel="00F27B49" w:rsidR="000847EF">
          <w:rPr>
            <w:rFonts w:ascii="Arial" w:hAnsi="Arial" w:eastAsia="Times New Roman" w:cs="Arial"/>
          </w:rPr>
          <w:delText xml:space="preserve"> (version </w:delText>
        </w:r>
      </w:del>
      <w:del w:author="Liu, Xiaowen (Kevin)" w:date="2024-12-09T13:04:00Z" w16du:dateUtc="2024-12-09T19:04:00Z" w:id="594">
        <w:r w:rsidDel="000F1FF6" w:rsidR="000847EF">
          <w:rPr>
            <w:rFonts w:ascii="Arial" w:hAnsi="Arial" w:eastAsia="Times New Roman" w:cs="Arial"/>
          </w:rPr>
          <w:delText>???</w:delText>
        </w:r>
      </w:del>
      <w:del w:author="Liu, Xiaowen (Kevin)" w:date="2024-12-09T15:54:00Z" w16du:dateUtc="2024-12-09T21:54:00Z" w:id="595">
        <w:r w:rsidDel="00F27B49" w:rsidR="000847EF">
          <w:rPr>
            <w:rFonts w:ascii="Arial" w:hAnsi="Arial" w:eastAsia="Times New Roman" w:cs="Arial"/>
          </w:rPr>
          <w:delText xml:space="preserve"> </w:delText>
        </w:r>
        <w:r w:rsidDel="00F27B49" w:rsidR="006C42DE">
          <w:rPr>
            <w:rFonts w:ascii="Arial" w:hAnsi="Arial" w:eastAsia="Times New Roman" w:cs="Arial"/>
          </w:rPr>
          <w:delText xml:space="preserve">and Supplemental Table S? for parameter settings). </w:delText>
        </w:r>
        <w:r w:rsidDel="00F27B49" w:rsidR="006C42DE">
          <w:rPr>
            <w:rFonts w:ascii="Arial" w:hAnsi="Arial" w:eastAsia="Times New Roman" w:cs="Arial"/>
            <w:color w:val="000000" w:themeColor="text1"/>
          </w:rPr>
          <w:delText xml:space="preserve">If the </w:delText>
        </w:r>
        <w:r w:rsidRPr="19673A48" w:rsidDel="00F27B49" w:rsidR="0078141C">
          <w:rPr>
            <w:rFonts w:ascii="Arial" w:hAnsi="Arial" w:eastAsia="Times New Roman" w:cs="Arial"/>
            <w:color w:val="000000" w:themeColor="text1"/>
          </w:rPr>
          <w:delText>E-value of the best PrSM reported by TopPIC</w:delText>
        </w:r>
        <w:r w:rsidDel="00F27B49" w:rsidR="0078141C">
          <w:rPr>
            <w:rFonts w:ascii="Arial" w:hAnsi="Arial" w:eastAsia="Times New Roman" w:cs="Arial"/>
            <w:color w:val="000000" w:themeColor="text1"/>
          </w:rPr>
          <w:delText xml:space="preserve"> is less than </w:delText>
        </w:r>
        <w:r w:rsidRPr="0078141C" w:rsidDel="00F27B49" w:rsidR="0078141C">
          <w:rPr>
            <w:rFonts w:ascii="Arial" w:hAnsi="Arial" w:eastAsia="Times New Roman" w:cs="Arial"/>
            <w:color w:val="000000" w:themeColor="text1"/>
            <w:highlight w:val="yellow"/>
            <w:rPrChange w:author="Liu, Xiaowen (Kevin)" w:date="2024-11-28T14:16:00Z" w:id="596">
              <w:rPr>
                <w:rFonts w:ascii="Arial" w:hAnsi="Arial" w:eastAsia="Times New Roman" w:cs="Arial"/>
                <w:color w:val="000000" w:themeColor="text1"/>
              </w:rPr>
            </w:rPrChange>
          </w:rPr>
          <w:delText>0.01</w:delText>
        </w:r>
        <w:r w:rsidDel="00F27B49" w:rsidR="0078141C">
          <w:rPr>
            <w:rFonts w:ascii="Arial" w:hAnsi="Arial" w:eastAsia="Times New Roman" w:cs="Arial"/>
            <w:color w:val="000000" w:themeColor="text1"/>
          </w:rPr>
          <w:delText xml:space="preserve">, the matched </w:delText>
        </w:r>
        <w:r w:rsidDel="00F27B49" w:rsidR="008E2785">
          <w:rPr>
            <w:rFonts w:ascii="Arial" w:hAnsi="Arial" w:eastAsia="Times New Roman" w:cs="Arial"/>
            <w:color w:val="000000" w:themeColor="text1"/>
          </w:rPr>
          <w:delText xml:space="preserve">fragment masses in </w:delText>
        </w:r>
        <w:r w:rsidRPr="19673A48" w:rsidDel="00F27B49" w:rsidR="008E2785">
          <w:rPr>
            <w:rFonts w:ascii="Arial" w:hAnsi="Arial" w:eastAsia="Times New Roman" w:cs="Arial"/>
            <w:i/>
            <w:iCs/>
            <w:color w:val="000000" w:themeColor="text1"/>
            <w:rPrChange w:author="Liu, Xiaowen (Kevin)" w:date="2024-11-28T14:17:00Z" w:id="597">
              <w:rPr>
                <w:rFonts w:ascii="Arial" w:hAnsi="Arial" w:eastAsia="Times New Roman" w:cs="Arial"/>
                <w:color w:val="000000" w:themeColor="text1"/>
              </w:rPr>
            </w:rPrChange>
          </w:rPr>
          <w:delText>S</w:delText>
        </w:r>
        <w:r w:rsidDel="00F27B49" w:rsidR="008E2785">
          <w:rPr>
            <w:rFonts w:ascii="Arial" w:hAnsi="Arial" w:eastAsia="Times New Roman" w:cs="Arial"/>
            <w:color w:val="000000" w:themeColor="text1"/>
          </w:rPr>
          <w:delText xml:space="preserve"> </w:delText>
        </w:r>
        <w:r w:rsidRPr="19673A48" w:rsidDel="00F27B49" w:rsidR="00B601F3">
          <w:rPr>
            <w:rFonts w:ascii="Arial" w:hAnsi="Arial" w:eastAsia="Times New Roman" w:cs="Arial"/>
            <w:color w:val="000000" w:themeColor="text1"/>
          </w:rPr>
          <w:delText>are removed. Otherwise, the PrSM</w:delText>
        </w:r>
        <w:r w:rsidDel="00F27B49" w:rsidR="00B601F3">
          <w:rPr>
            <w:rFonts w:ascii="Arial" w:hAnsi="Arial" w:eastAsia="Times New Roman" w:cs="Arial"/>
            <w:color w:val="000000" w:themeColor="text1"/>
          </w:rPr>
          <w:delText xml:space="preserve"> is not reported and no fragment masses in </w:delText>
        </w:r>
        <w:r w:rsidRPr="19673A48" w:rsidDel="00F27B49" w:rsidR="00B601F3">
          <w:rPr>
            <w:rFonts w:ascii="Arial" w:hAnsi="Arial" w:eastAsia="Times New Roman" w:cs="Arial"/>
            <w:i/>
            <w:iCs/>
            <w:color w:val="000000" w:themeColor="text1"/>
            <w:rPrChange w:author="Liu, Xiaowen (Kevin)" w:date="2024-11-28T14:18:00Z" w:id="598">
              <w:rPr>
                <w:rFonts w:ascii="Arial" w:hAnsi="Arial" w:eastAsia="Times New Roman" w:cs="Arial"/>
                <w:color w:val="000000" w:themeColor="text1"/>
              </w:rPr>
            </w:rPrChange>
          </w:rPr>
          <w:delText>S</w:delText>
        </w:r>
        <w:r w:rsidDel="00F27B49" w:rsidR="00B601F3">
          <w:rPr>
            <w:rFonts w:ascii="Arial" w:hAnsi="Arial" w:eastAsia="Times New Roman" w:cs="Arial"/>
            <w:color w:val="000000" w:themeColor="text1"/>
          </w:rPr>
          <w:delText xml:space="preserve"> are removed. </w:delText>
        </w:r>
        <w:r w:rsidRPr="19673A48" w:rsidDel="00F27B49" w:rsidR="00792FE4">
          <w:rPr>
            <w:rFonts w:ascii="Arial" w:hAnsi="Arial" w:eastAsia="Times New Roman" w:cs="Arial"/>
            <w:color w:val="000000" w:themeColor="text1"/>
          </w:rPr>
          <w:delText xml:space="preserve">In the second round, </w:delText>
        </w:r>
        <w:r w:rsidRPr="19673A48" w:rsidDel="00F27B49" w:rsidR="00C41B3B">
          <w:rPr>
            <w:rFonts w:ascii="Arial" w:hAnsi="Arial" w:eastAsia="Times New Roman" w:cs="Arial"/>
            <w:color w:val="000000" w:themeColor="text1"/>
          </w:rPr>
          <w:delText>the</w:delText>
        </w:r>
        <w:r w:rsidRPr="19673A48" w:rsidDel="00F27B49" w:rsidR="00A53409">
          <w:rPr>
            <w:rFonts w:ascii="Arial" w:hAnsi="Arial" w:eastAsia="Times New Roman" w:cs="Arial"/>
            <w:color w:val="000000" w:themeColor="text1"/>
          </w:rPr>
          <w:delText xml:space="preserve"> remaining fragment masses in </w:delText>
        </w:r>
        <w:r w:rsidRPr="19673A48" w:rsidDel="00F27B49" w:rsidR="00A53409">
          <w:rPr>
            <w:rFonts w:ascii="Arial" w:hAnsi="Arial" w:eastAsia="Times New Roman" w:cs="Arial"/>
            <w:i/>
            <w:iCs/>
            <w:color w:val="000000" w:themeColor="text1"/>
            <w:rPrChange w:author="Liu, Xiaowen (Kevin)" w:date="2024-11-28T14:20:00Z" w:id="599">
              <w:rPr>
                <w:rFonts w:ascii="Arial" w:hAnsi="Arial" w:eastAsia="Times New Roman" w:cs="Arial"/>
                <w:color w:val="000000" w:themeColor="text1"/>
              </w:rPr>
            </w:rPrChange>
          </w:rPr>
          <w:delText>S</w:delText>
        </w:r>
        <w:r w:rsidRPr="19673A48" w:rsidDel="00F27B49" w:rsidR="00A53409">
          <w:rPr>
            <w:rFonts w:ascii="Arial" w:hAnsi="Arial" w:eastAsia="Times New Roman" w:cs="Arial"/>
            <w:color w:val="000000" w:themeColor="text1"/>
          </w:rPr>
          <w:delText xml:space="preserve"> and the second precursor </w:delText>
        </w:r>
        <w:r w:rsidRPr="19673A48" w:rsidDel="00F27B49" w:rsidR="00A53409">
          <w:rPr>
            <w:rFonts w:ascii="Arial" w:hAnsi="Arial" w:eastAsia="Times New Roman" w:cs="Arial"/>
            <w:i/>
            <w:iCs/>
            <w:color w:val="000000" w:themeColor="text1"/>
          </w:rPr>
          <w:delText>F</w:delText>
        </w:r>
        <w:r w:rsidRPr="19673A48" w:rsidDel="00F27B49" w:rsidR="00A53409">
          <w:rPr>
            <w:rFonts w:ascii="Arial" w:hAnsi="Arial" w:eastAsia="Times New Roman" w:cs="Arial"/>
            <w:color w:val="000000" w:themeColor="text1"/>
            <w:vertAlign w:val="subscript"/>
          </w:rPr>
          <w:delText>2</w:delText>
        </w:r>
        <w:r w:rsidRPr="19673A48" w:rsidDel="00F27B49" w:rsidR="00A53409">
          <w:rPr>
            <w:rFonts w:ascii="Arial" w:hAnsi="Arial" w:eastAsia="Times New Roman" w:cs="Arial"/>
            <w:color w:val="000000" w:themeColor="text1"/>
          </w:rPr>
          <w:delText xml:space="preserve"> are</w:delText>
        </w:r>
        <w:r w:rsidRPr="19673A48" w:rsidDel="00F27B49" w:rsidR="00C41B3B">
          <w:rPr>
            <w:rFonts w:ascii="Arial" w:hAnsi="Arial" w:eastAsia="Times New Roman" w:cs="Arial"/>
            <w:color w:val="000000" w:themeColor="text1"/>
          </w:rPr>
          <w:delText xml:space="preserve"> </w:delText>
        </w:r>
        <w:r w:rsidRPr="19673A48" w:rsidDel="00F27B49" w:rsidR="00DD726F">
          <w:rPr>
            <w:rFonts w:ascii="Arial" w:hAnsi="Arial" w:eastAsia="Times New Roman" w:cs="Arial"/>
            <w:color w:val="000000" w:themeColor="text1"/>
          </w:rPr>
          <w:delText xml:space="preserve">searched against the protein sequence database using TopPIC </w:delText>
        </w:r>
        <w:r w:rsidRPr="19673A48" w:rsidDel="00F27B49" w:rsidR="00A53409">
          <w:rPr>
            <w:rFonts w:ascii="Arial" w:hAnsi="Arial" w:eastAsia="Times New Roman" w:cs="Arial"/>
            <w:color w:val="000000" w:themeColor="text1"/>
          </w:rPr>
          <w:delText xml:space="preserve">with the same parameters as round 1 </w:delText>
        </w:r>
        <w:r w:rsidRPr="19673A48" w:rsidDel="00F27B49" w:rsidR="00DD726F">
          <w:rPr>
            <w:rFonts w:ascii="Arial" w:hAnsi="Arial" w:eastAsia="Times New Roman" w:cs="Arial"/>
            <w:color w:val="000000" w:themeColor="text1"/>
          </w:rPr>
          <w:delText xml:space="preserve">for spectral identification. </w:delText>
        </w:r>
      </w:del>
      <w:del w:author="Wang, Daniel" w:date="2024-12-02T18:42:00Z" w:id="600">
        <w:r w:rsidRPr="19673A48" w:rsidDel="00A53409">
          <w:rPr>
            <w:rFonts w:ascii="Arial" w:hAnsi="Arial" w:eastAsia="Times New Roman" w:cs="Arial"/>
            <w:color w:val="FF0000"/>
            <w:rPrChange w:author="Liu, Xiaowen (Kevin)" w:date="2024-11-28T14:20:00Z" w:id="601">
              <w:rPr>
                <w:rFonts w:ascii="Arial" w:hAnsi="Arial" w:eastAsia="Times New Roman" w:cs="Arial"/>
                <w:color w:val="000000" w:themeColor="text1"/>
              </w:rPr>
            </w:rPrChange>
          </w:rPr>
          <w:delText>How do we filter out identifications???</w:delText>
        </w:r>
        <w:r w:rsidRPr="19673A48" w:rsidDel="00DB187C">
          <w:rPr>
            <w:rFonts w:ascii="Arial" w:hAnsi="Arial" w:eastAsia="Times New Roman" w:cs="Arial"/>
            <w:color w:val="FF0000"/>
            <w:rPrChange w:author="Liu, Xiaowen (Kevin)" w:date="2024-11-28T14:20:00Z" w:id="602">
              <w:rPr>
                <w:rFonts w:ascii="Arial" w:hAnsi="Arial" w:eastAsia="Times New Roman" w:cs="Arial"/>
                <w:color w:val="000000" w:themeColor="text1"/>
              </w:rPr>
            </w:rPrChange>
          </w:rPr>
          <w:delText xml:space="preserve"> </w:delText>
        </w:r>
      </w:del>
    </w:p>
    <w:p w:rsidR="002F41F9" w:rsidP="19673A48" w:rsidRDefault="002F41F9" w14:paraId="57799198" w14:textId="77777777">
      <w:pPr>
        <w:spacing w:after="0" w:line="360" w:lineRule="auto"/>
        <w:jc w:val="both"/>
        <w:rPr>
          <w:ins w:author="Liu, Xiaowen (Kevin)" w:date="2024-12-09T12:12:00Z" w16du:dateUtc="2024-12-09T18:12:00Z" w:id="603"/>
          <w:rFonts w:ascii="Arial" w:hAnsi="Arial" w:eastAsia="Times New Roman" w:cs="Arial"/>
          <w:color w:val="FF0000"/>
          <w:rPrChange w:author="Liu, Xiaowen (Kevin)" w:date="2024-11-28T14:20:00Z" w16du:dateUtc="2024-11-28T20:20:00Z" w:id="604">
            <w:rPr>
              <w:ins w:author="Liu, Xiaowen (Kevin)" w:date="2024-12-09T12:12:00Z" w16du:dateUtc="2024-12-09T18:12:00Z" w:id="605"/>
              <w:rFonts w:ascii="Arial" w:hAnsi="Arial" w:eastAsia="Times New Roman" w:cs="Arial"/>
              <w:color w:val="000000" w:themeColor="text1"/>
            </w:rPr>
          </w:rPrChange>
        </w:rPr>
      </w:pPr>
    </w:p>
    <w:p w:rsidR="00C666A0" w:rsidDel="003E4B33" w:rsidP="0A993C85" w:rsidRDefault="7C48147D" w14:paraId="1474B27C" w14:textId="367774C0">
      <w:pPr>
        <w:spacing w:after="0" w:line="360" w:lineRule="auto"/>
        <w:jc w:val="both"/>
        <w:rPr>
          <w:del w:author="Liu, Xiaowen (Kevin)" w:date="2024-12-09T13:00:00Z" w16du:dateUtc="2024-12-09T19:00:00Z" w:id="606"/>
          <w:rFonts w:ascii="Arial" w:hAnsi="Arial" w:eastAsia="Times New Roman" w:cs="Arial"/>
          <w:b/>
          <w:bCs/>
        </w:rPr>
      </w:pPr>
      <w:del w:author="Liu, Xiaowen (Kevin)" w:date="2024-12-09T13:00:00Z" w16du:dateUtc="2024-12-09T19:00:00Z" w:id="607">
        <w:r w:rsidRPr="19673A48" w:rsidDel="003E4B33">
          <w:rPr>
            <w:rFonts w:ascii="Arial" w:hAnsi="Arial" w:eastAsia="Times New Roman" w:cs="Arial"/>
            <w:b/>
            <w:bCs/>
          </w:rPr>
          <w:delText>Results</w:delText>
        </w:r>
      </w:del>
    </w:p>
    <w:p w:rsidR="00FC7D47" w:rsidDel="003E4B33" w:rsidP="0A993C85" w:rsidRDefault="00FC7D47" w14:paraId="46530A9E" w14:textId="25841DF6">
      <w:pPr>
        <w:spacing w:after="0" w:line="360" w:lineRule="auto"/>
        <w:jc w:val="both"/>
        <w:rPr>
          <w:del w:author="Liu, Xiaowen (Kevin)" w:date="2024-12-09T13:00:00Z" w16du:dateUtc="2024-12-09T19:00:00Z" w:id="608"/>
          <w:rFonts w:ascii="Arial" w:hAnsi="Arial" w:eastAsia="Times New Roman" w:cs="Arial"/>
          <w:b/>
          <w:bCs/>
        </w:rPr>
      </w:pPr>
      <w:del w:author="Liu, Xiaowen (Kevin)" w:date="2024-12-09T13:00:00Z" w16du:dateUtc="2024-12-09T19:00:00Z" w:id="609">
        <w:r w:rsidRPr="19673A48" w:rsidDel="003E4B33">
          <w:rPr>
            <w:rFonts w:ascii="Arial" w:hAnsi="Arial" w:eastAsia="Times New Roman" w:cs="Arial"/>
            <w:b/>
            <w:bCs/>
          </w:rPr>
          <w:delText>Overview of TopMPI</w:delText>
        </w:r>
      </w:del>
    </w:p>
    <w:p w:rsidR="00FC7D47" w:rsidDel="003E4B33" w:rsidP="00FC7D47" w:rsidRDefault="00FC7D47" w14:paraId="7D5B4824" w14:textId="4AE455F4">
      <w:pPr>
        <w:spacing w:after="0" w:line="360" w:lineRule="auto"/>
        <w:ind w:firstLine="360"/>
        <w:jc w:val="both"/>
        <w:rPr>
          <w:del w:author="Liu, Xiaowen (Kevin)" w:date="2024-12-09T13:00:00Z" w16du:dateUtc="2024-12-09T19:00:00Z" w:id="610"/>
          <w:rFonts w:ascii="Arial" w:hAnsi="Arial" w:eastAsia="Times New Roman" w:cs="Arial"/>
        </w:rPr>
      </w:pPr>
      <w:del w:author="Liu, Xiaowen (Kevin)" w:date="2024-12-09T13:00:00Z" w16du:dateUtc="2024-12-09T19:00:00Z" w:id="611">
        <w:r w:rsidRPr="19673A48" w:rsidDel="003E4B33">
          <w:rPr>
            <w:rFonts w:ascii="Arial" w:hAnsi="Arial" w:eastAsia="Times New Roman" w:cs="Arial"/>
          </w:rPr>
          <w:delText xml:space="preserve">Fig. 1 </w:delText>
        </w:r>
        <w:r w:rsidRPr="19673A48" w:rsidDel="003E4B33" w:rsidR="00D5491C">
          <w:rPr>
            <w:rFonts w:ascii="Arial" w:hAnsi="Arial" w:eastAsia="Times New Roman" w:cs="Arial"/>
          </w:rPr>
          <w:delText>shows</w:delText>
        </w:r>
        <w:r w:rsidRPr="19673A48" w:rsidDel="003E4B33">
          <w:rPr>
            <w:rFonts w:ascii="Arial" w:hAnsi="Arial" w:eastAsia="Times New Roman" w:cs="Arial"/>
          </w:rPr>
          <w:delText xml:space="preserve"> the overview of TopMPI</w:delText>
        </w:r>
      </w:del>
      <w:del w:author="Liu, Xiaowen (Kevin)" w:date="2024-12-09T12:12:00Z" w16du:dateUtc="2024-12-09T18:12:00Z" w:id="612">
        <w:r w:rsidRPr="19673A48" w:rsidDel="00EB6168">
          <w:rPr>
            <w:rFonts w:ascii="Arial" w:hAnsi="Arial" w:eastAsia="Times New Roman" w:cs="Arial"/>
          </w:rPr>
          <w:delText xml:space="preserve">, in which we </w:delText>
        </w:r>
      </w:del>
      <w:del w:author="Liu, Xiaowen (Kevin)" w:date="2024-12-09T13:00:00Z" w16du:dateUtc="2024-12-09T19:00:00Z" w:id="613">
        <w:r w:rsidRPr="19673A48" w:rsidDel="003E4B33">
          <w:rPr>
            <w:rFonts w:ascii="Arial" w:hAnsi="Arial" w:eastAsia="Times New Roman" w:cs="Arial"/>
          </w:rPr>
          <w:delText xml:space="preserve">first determine the primary precursor of the multiplexed spectrum and use the primary precursor and the fragment masses to identify a PrSM. Then </w:delText>
        </w:r>
      </w:del>
      <w:del w:author="Liu, Xiaowen (Kevin)" w:date="2024-12-09T12:13:00Z" w16du:dateUtc="2024-12-09T18:13:00Z" w:id="614">
        <w:r w:rsidRPr="19673A48" w:rsidDel="0092085D">
          <w:rPr>
            <w:rFonts w:ascii="Arial" w:hAnsi="Arial" w:eastAsia="Times New Roman" w:cs="Arial"/>
          </w:rPr>
          <w:delText xml:space="preserve">we </w:delText>
        </w:r>
      </w:del>
      <w:del w:author="Liu, Xiaowen (Kevin)" w:date="2024-12-09T13:00:00Z" w16du:dateUtc="2024-12-09T19:00:00Z" w:id="615">
        <w:r w:rsidRPr="19673A48" w:rsidDel="003E4B33">
          <w:rPr>
            <w:rFonts w:ascii="Arial" w:hAnsi="Arial" w:eastAsia="Times New Roman" w:cs="Arial"/>
          </w:rPr>
          <w:delText xml:space="preserve">remove from the spectrum the matched fragment masses in the reported PrSM and </w:delText>
        </w:r>
      </w:del>
      <w:del w:author="Liu, Xiaowen (Kevin)" w:date="2024-12-09T12:13:00Z" w16du:dateUtc="2024-12-09T18:13:00Z" w:id="616">
        <w:r w:rsidRPr="19673A48" w:rsidDel="0092085D">
          <w:rPr>
            <w:rFonts w:ascii="Arial" w:hAnsi="Arial" w:eastAsia="Times New Roman" w:cs="Arial"/>
          </w:rPr>
          <w:delText xml:space="preserve">then </w:delText>
        </w:r>
      </w:del>
      <w:del w:author="Liu, Xiaowen (Kevin)" w:date="2024-12-09T13:00:00Z" w16du:dateUtc="2024-12-09T19:00:00Z" w:id="617">
        <w:r w:rsidRPr="19673A48" w:rsidDel="003E4B33">
          <w:rPr>
            <w:rFonts w:ascii="Arial" w:hAnsi="Arial" w:eastAsia="Times New Roman" w:cs="Arial"/>
          </w:rPr>
          <w:delText>generate a new spectrum using the secondary precursor and the remaining fragment masses for spectral identification</w:delText>
        </w:r>
        <w:r w:rsidRPr="19673A48" w:rsidDel="003E4B33" w:rsidR="00D5491C">
          <w:rPr>
            <w:rFonts w:ascii="Arial" w:hAnsi="Arial" w:eastAsia="Times New Roman" w:cs="Arial"/>
          </w:rPr>
          <w:delText xml:space="preserve"> (Methods)</w:delText>
        </w:r>
        <w:r w:rsidRPr="19673A48" w:rsidDel="003E4B33">
          <w:rPr>
            <w:rFonts w:ascii="Arial" w:hAnsi="Arial" w:eastAsia="Times New Roman" w:cs="Arial"/>
          </w:rPr>
          <w:delText xml:space="preserve">.  </w:delText>
        </w:r>
      </w:del>
    </w:p>
    <w:p w:rsidR="00772DB7" w:rsidDel="003E4B33" w:rsidP="19673A48" w:rsidRDefault="62AF8249" w14:paraId="14CD414A" w14:textId="612A7B9B">
      <w:pPr>
        <w:spacing w:after="0" w:line="360" w:lineRule="auto"/>
        <w:ind w:firstLine="360"/>
        <w:jc w:val="both"/>
        <w:rPr>
          <w:del w:author="Liu, Xiaowen (Kevin)" w:date="2024-12-09T13:00:00Z" w16du:dateUtc="2024-12-09T19:00:00Z" w:id="618"/>
          <w:rFonts w:ascii="Arial" w:hAnsi="Arial" w:eastAsia="Times New Roman" w:cs="Arial"/>
        </w:rPr>
      </w:pPr>
      <w:del w:author="Liu, Xiaowen (Kevin)" w:date="2024-12-09T13:00:00Z" w16du:dateUtc="2024-12-09T19:00:00Z" w:id="619">
        <w:r w:rsidRPr="19673A48" w:rsidDel="003E4B33">
          <w:rPr>
            <w:rFonts w:ascii="Arial" w:hAnsi="Arial" w:eastAsia="Times New Roman" w:cs="Arial"/>
            <w:b/>
            <w:bCs/>
          </w:rPr>
          <w:delText xml:space="preserve">Precursor intensity and </w:delText>
        </w:r>
        <w:r w:rsidRPr="19673A48" w:rsidDel="003E4B33" w:rsidR="49915883">
          <w:rPr>
            <w:rFonts w:ascii="Arial" w:hAnsi="Arial" w:eastAsia="Times New Roman" w:cs="Arial"/>
            <w:b/>
            <w:bCs/>
          </w:rPr>
          <w:delText>spectral identification</w:delText>
        </w:r>
      </w:del>
      <w:del w:author="Liu, Xiaowen (Kevin)" w:date="2024-11-28T14:21:00Z" w:id="620">
        <w:r w:rsidRPr="19673A48" w:rsidDel="63C1D1A6">
          <w:rPr>
            <w:rFonts w:ascii="Arial" w:hAnsi="Arial" w:eastAsia="Times New Roman" w:cs="Arial"/>
            <w:b/>
            <w:bCs/>
          </w:rPr>
          <w:delText>.</w:delText>
        </w:r>
        <w:r w:rsidRPr="19673A48" w:rsidDel="49915883">
          <w:rPr>
            <w:rFonts w:ascii="Arial" w:hAnsi="Arial" w:eastAsia="Times New Roman" w:cs="Arial"/>
            <w:b/>
            <w:bCs/>
          </w:rPr>
          <w:delText xml:space="preserve"> </w:delText>
        </w:r>
      </w:del>
      <w:del w:author="Liu, Xiaowen (Kevin)" w:date="2024-12-09T13:00:00Z" w16du:dateUtc="2024-12-09T19:00:00Z" w:id="621">
        <w:r w:rsidRPr="19673A48" w:rsidDel="003E4B33" w:rsidR="49915883">
          <w:rPr>
            <w:rFonts w:ascii="Arial" w:hAnsi="Arial" w:eastAsia="Times New Roman" w:cs="Arial"/>
          </w:rPr>
          <w:delText>The first replicate of the</w:delText>
        </w:r>
        <w:r w:rsidRPr="19673A48" w:rsidDel="003E4B33" w:rsidR="63C1D1A6">
          <w:rPr>
            <w:rFonts w:ascii="Arial" w:hAnsi="Arial" w:eastAsia="Times New Roman" w:cs="Arial"/>
          </w:rPr>
          <w:delText xml:space="preserve"> </w:delText>
        </w:r>
        <w:r w:rsidRPr="19673A48" w:rsidDel="003E4B33" w:rsidR="63C1D1A6">
          <w:rPr>
            <w:rFonts w:ascii="Arial" w:hAnsi="Arial" w:eastAsia="Times New Roman" w:cs="Arial"/>
            <w:i/>
            <w:iCs/>
          </w:rPr>
          <w:delText>E. coli</w:delText>
        </w:r>
        <w:r w:rsidRPr="19673A48" w:rsidDel="003E4B33" w:rsidR="63C1D1A6">
          <w:rPr>
            <w:rFonts w:ascii="Arial" w:hAnsi="Arial" w:eastAsia="Times New Roman" w:cs="Arial"/>
          </w:rPr>
          <w:delText xml:space="preserve"> K12 data set was used to study </w:delText>
        </w:r>
        <w:r w:rsidRPr="19673A48" w:rsidDel="003E4B33" w:rsidR="2FD71994">
          <w:rPr>
            <w:rFonts w:ascii="Arial" w:hAnsi="Arial" w:eastAsia="Times New Roman" w:cs="Arial"/>
          </w:rPr>
          <w:delText>how</w:delText>
        </w:r>
        <w:r w:rsidRPr="19673A48" w:rsidDel="003E4B33" w:rsidR="1E49ADEC">
          <w:rPr>
            <w:rFonts w:ascii="Arial" w:hAnsi="Arial" w:eastAsia="Times New Roman" w:cs="Arial"/>
          </w:rPr>
          <w:delText xml:space="preserve"> the </w:delText>
        </w:r>
        <w:r w:rsidRPr="19673A48" w:rsidDel="003E4B33" w:rsidR="0A25B19E">
          <w:rPr>
            <w:rFonts w:ascii="Arial" w:hAnsi="Arial" w:eastAsia="Times New Roman" w:cs="Arial"/>
          </w:rPr>
          <w:delText xml:space="preserve">precursor intensities in the isolation window </w:delText>
        </w:r>
        <w:r w:rsidRPr="19673A48" w:rsidDel="003E4B33" w:rsidR="2FD71994">
          <w:rPr>
            <w:rFonts w:ascii="Arial" w:hAnsi="Arial" w:eastAsia="Times New Roman" w:cs="Arial"/>
          </w:rPr>
          <w:delText xml:space="preserve">affect the identification of multiplexed spectra. </w:delText>
        </w:r>
        <w:r w:rsidRPr="19673A48" w:rsidDel="003E4B33" w:rsidR="00C41D2A">
          <w:rPr>
            <w:rFonts w:ascii="Arial" w:hAnsi="Arial" w:eastAsia="Times New Roman" w:cs="Arial"/>
          </w:rPr>
          <w:delText xml:space="preserve">After MS data preprocessing (Methods), </w:delText>
        </w:r>
        <w:r w:rsidRPr="19673A48" w:rsidDel="003E4B33" w:rsidR="1ED588FB">
          <w:rPr>
            <w:rFonts w:ascii="Arial" w:hAnsi="Arial" w:eastAsia="Times New Roman" w:cs="Arial"/>
          </w:rPr>
          <w:delText>TopPIC (version 1.7.6</w:delText>
        </w:r>
        <w:r w:rsidRPr="19673A48" w:rsidDel="003E4B33" w:rsidR="6EB820B8">
          <w:rPr>
            <w:rFonts w:ascii="Arial" w:hAnsi="Arial" w:eastAsia="Times New Roman" w:cs="Arial"/>
          </w:rPr>
          <w:delText>)</w:delText>
        </w:r>
        <w:r w:rsidRPr="19673A48" w:rsidDel="003E4B33" w:rsidR="1ED588FB">
          <w:rPr>
            <w:rFonts w:ascii="Arial" w:hAnsi="Arial" w:eastAsia="Times New Roman" w:cs="Arial"/>
          </w:rPr>
          <w:delText xml:space="preserve"> was used to search the MS/MS spectra against the UniProt </w:delText>
        </w:r>
        <w:r w:rsidRPr="19673A48" w:rsidDel="003E4B33" w:rsidR="1ED588FB">
          <w:rPr>
            <w:rFonts w:ascii="Arial" w:hAnsi="Arial" w:eastAsia="Times New Roman" w:cs="Arial"/>
            <w:i/>
            <w:iCs/>
          </w:rPr>
          <w:delText>E. coli</w:delText>
        </w:r>
        <w:r w:rsidRPr="19673A48" w:rsidDel="003E4B33" w:rsidR="1ED588FB">
          <w:rPr>
            <w:rFonts w:ascii="Arial" w:hAnsi="Arial" w:eastAsia="Times New Roman" w:cs="Arial"/>
          </w:rPr>
          <w:delText xml:space="preserve"> K12 proteome database (version September 7, 2023; 4530 entries) </w:delText>
        </w:r>
        <w:r w:rsidRPr="19673A48" w:rsidDel="003E4B33" w:rsidR="2F03FBBF">
          <w:rPr>
            <w:rFonts w:ascii="Arial" w:hAnsi="Arial" w:eastAsia="Times New Roman" w:cs="Arial"/>
          </w:rPr>
          <w:delText xml:space="preserve">concatenated with a decoy database </w:delText>
        </w:r>
        <w:r w:rsidRPr="19673A48" w:rsidDel="003E4B33" w:rsidR="6A00C9C9">
          <w:rPr>
            <w:rFonts w:ascii="Arial" w:hAnsi="Arial" w:eastAsia="Times New Roman" w:cs="Arial"/>
          </w:rPr>
          <w:delText>of</w:delText>
        </w:r>
        <w:r w:rsidRPr="19673A48" w:rsidDel="003E4B33" w:rsidR="2F03FBBF">
          <w:rPr>
            <w:rFonts w:ascii="Arial" w:hAnsi="Arial" w:eastAsia="Times New Roman" w:cs="Arial"/>
          </w:rPr>
          <w:delText xml:space="preserve"> the same size</w:delText>
        </w:r>
        <w:r w:rsidRPr="19673A48" w:rsidDel="003E4B33" w:rsidR="7CA816FF">
          <w:rPr>
            <w:rFonts w:ascii="Arial" w:hAnsi="Arial" w:eastAsia="Times New Roman" w:cs="Arial"/>
          </w:rPr>
          <w:delText xml:space="preserve"> </w:delText>
        </w:r>
        <w:r w:rsidRPr="19673A48" w:rsidDel="003E4B33" w:rsidR="1ED588FB">
          <w:rPr>
            <w:rFonts w:ascii="Arial" w:hAnsi="Arial" w:eastAsia="Times New Roman" w:cs="Arial"/>
          </w:rPr>
          <w:delText xml:space="preserve">(parameters settings detailed </w:delText>
        </w:r>
        <w:r w:rsidRPr="19673A48" w:rsidDel="003E4B33" w:rsidR="1ED588FB">
          <w:rPr>
            <w:rFonts w:ascii="Arial" w:hAnsi="Arial" w:eastAsia="Times New Roman" w:cs="Arial"/>
            <w:rPrChange w:author="Wang, Daniel" w:date="2024-11-19T17:41:00Z" w:id="622">
              <w:rPr>
                <w:rFonts w:ascii="Arial" w:hAnsi="Arial" w:eastAsia="Times New Roman" w:cs="Arial"/>
                <w:highlight w:val="yellow"/>
              </w:rPr>
            </w:rPrChange>
          </w:rPr>
          <w:delText>in Supplemental Table S1 and S2</w:delText>
        </w:r>
        <w:r w:rsidRPr="19673A48" w:rsidDel="003E4B33" w:rsidR="1ED588FB">
          <w:rPr>
            <w:rFonts w:ascii="Arial" w:hAnsi="Arial" w:eastAsia="Times New Roman" w:cs="Arial"/>
          </w:rPr>
          <w:delText xml:space="preserve">). </w:delText>
        </w:r>
        <w:r w:rsidRPr="19673A48" w:rsidDel="003E4B33" w:rsidR="2F03FBBF">
          <w:rPr>
            <w:rFonts w:ascii="Arial" w:hAnsi="Arial" w:eastAsia="Times New Roman" w:cs="Arial"/>
          </w:rPr>
          <w:delText xml:space="preserve">After the first PrSM was reported, the </w:delText>
        </w:r>
        <w:r w:rsidRPr="19673A48" w:rsidDel="003E4B33" w:rsidR="7CA816FF">
          <w:rPr>
            <w:rFonts w:ascii="Arial" w:hAnsi="Arial" w:eastAsia="Times New Roman" w:cs="Arial"/>
          </w:rPr>
          <w:delText xml:space="preserve">fragment masses matched to the proteoform was removed and </w:delText>
        </w:r>
        <w:r w:rsidRPr="19673A48" w:rsidDel="003E4B33" w:rsidR="4759399D">
          <w:rPr>
            <w:rFonts w:ascii="Arial" w:hAnsi="Arial" w:eastAsia="Times New Roman" w:cs="Arial"/>
          </w:rPr>
          <w:delText>a new MS/MS spectr</w:delText>
        </w:r>
        <w:r w:rsidRPr="19673A48" w:rsidDel="003E4B33" w:rsidR="02AECAF4">
          <w:rPr>
            <w:rFonts w:ascii="Arial" w:hAnsi="Arial" w:eastAsia="Times New Roman" w:cs="Arial"/>
          </w:rPr>
          <w:delText>um</w:delText>
        </w:r>
        <w:r w:rsidRPr="19673A48" w:rsidDel="003E4B33" w:rsidR="4759399D">
          <w:rPr>
            <w:rFonts w:ascii="Arial" w:hAnsi="Arial" w:eastAsia="Times New Roman" w:cs="Arial"/>
          </w:rPr>
          <w:delText xml:space="preserve"> was generated using the second </w:delText>
        </w:r>
        <w:r w:rsidRPr="19673A48" w:rsidDel="003E4B33" w:rsidR="3E42A208">
          <w:rPr>
            <w:rFonts w:ascii="Arial" w:hAnsi="Arial" w:eastAsia="Times New Roman" w:cs="Arial"/>
          </w:rPr>
          <w:delText xml:space="preserve">abundant precursor and the remaining fragment masses and search against the same target-decoy database </w:delText>
        </w:r>
        <w:r w:rsidRPr="19673A48" w:rsidDel="003E4B33" w:rsidR="37AE2A1D">
          <w:rPr>
            <w:rFonts w:ascii="Arial" w:hAnsi="Arial" w:eastAsia="Times New Roman" w:cs="Arial"/>
          </w:rPr>
          <w:delText>using TopPIC (version 1.7.6</w:delText>
        </w:r>
        <w:r w:rsidRPr="19673A48" w:rsidDel="003E4B33" w:rsidR="461BAD57">
          <w:rPr>
            <w:rFonts w:ascii="Arial" w:hAnsi="Arial" w:eastAsia="Times New Roman" w:cs="Arial"/>
          </w:rPr>
          <w:delText>)</w:delText>
        </w:r>
        <w:r w:rsidRPr="19673A48" w:rsidDel="003E4B33" w:rsidR="37AE2A1D">
          <w:rPr>
            <w:rFonts w:ascii="Arial" w:hAnsi="Arial" w:eastAsia="Times New Roman" w:cs="Arial"/>
          </w:rPr>
          <w:delText xml:space="preserve"> </w:delText>
        </w:r>
        <w:r w:rsidRPr="19673A48" w:rsidDel="003E4B33" w:rsidR="3E42A208">
          <w:rPr>
            <w:rFonts w:ascii="Arial" w:hAnsi="Arial" w:eastAsia="Times New Roman" w:cs="Arial"/>
          </w:rPr>
          <w:delText>with the same parameter</w:delText>
        </w:r>
        <w:r w:rsidRPr="19673A48" w:rsidDel="003E4B33" w:rsidR="37AE2A1D">
          <w:rPr>
            <w:rFonts w:ascii="Arial" w:hAnsi="Arial" w:eastAsia="Times New Roman" w:cs="Arial"/>
          </w:rPr>
          <w:delText xml:space="preserve"> settings</w:delText>
        </w:r>
        <w:r w:rsidRPr="19673A48" w:rsidDel="003E4B33" w:rsidR="3BB1B1C7">
          <w:rPr>
            <w:rFonts w:ascii="Arial" w:hAnsi="Arial" w:eastAsia="Times New Roman" w:cs="Arial"/>
          </w:rPr>
          <w:delText xml:space="preserve">. The PrSMs reported by the first precursor and the second precursor </w:delText>
        </w:r>
        <w:r w:rsidRPr="19673A48" w:rsidDel="003E4B33" w:rsidR="4DC0ABB8">
          <w:rPr>
            <w:rFonts w:ascii="Arial" w:hAnsi="Arial" w:eastAsia="Times New Roman" w:cs="Arial"/>
          </w:rPr>
          <w:delText xml:space="preserve">were filtered with a 1% spectrum-level FDR separately. </w:delText>
        </w:r>
        <w:r w:rsidRPr="19673A48" w:rsidDel="003E4B33" w:rsidR="40AE7ED5">
          <w:rPr>
            <w:rFonts w:ascii="Arial" w:hAnsi="Arial" w:eastAsia="Times New Roman" w:cs="Arial"/>
          </w:rPr>
          <w:delText>We plotted t</w:delText>
        </w:r>
        <w:r w:rsidRPr="19673A48" w:rsidDel="003E4B33" w:rsidR="4D77A9B4">
          <w:rPr>
            <w:rFonts w:ascii="Arial" w:hAnsi="Arial" w:eastAsia="Times New Roman" w:cs="Arial"/>
          </w:rPr>
          <w:delText xml:space="preserve">he number of </w:delText>
        </w:r>
        <w:r w:rsidRPr="19673A48" w:rsidDel="003E4B33" w:rsidR="66CDDC16">
          <w:rPr>
            <w:rFonts w:ascii="Arial" w:hAnsi="Arial" w:eastAsia="Times New Roman" w:cs="Arial"/>
          </w:rPr>
          <w:delText xml:space="preserve">PrSM pair identifications </w:delText>
        </w:r>
        <w:r w:rsidRPr="19673A48" w:rsidDel="003E4B33" w:rsidR="40AE7ED5">
          <w:rPr>
            <w:rFonts w:ascii="Arial" w:hAnsi="Arial" w:eastAsia="Times New Roman" w:cs="Arial"/>
          </w:rPr>
          <w:delText xml:space="preserve">against the intensity ratio of the second precursor and the first precursor </w:delText>
        </w:r>
        <w:r w:rsidRPr="19673A48" w:rsidDel="003E4B33" w:rsidR="3DA67D53">
          <w:rPr>
            <w:rFonts w:ascii="Arial" w:hAnsi="Arial" w:eastAsia="Times New Roman" w:cs="Arial"/>
          </w:rPr>
          <w:delText xml:space="preserve">(Fig. </w:delText>
        </w:r>
        <w:r w:rsidRPr="19673A48" w:rsidDel="003E4B33" w:rsidR="119FF2F4">
          <w:rPr>
            <w:rFonts w:ascii="Arial" w:hAnsi="Arial" w:eastAsia="Times New Roman" w:cs="Arial"/>
          </w:rPr>
          <w:delText>2</w:delText>
        </w:r>
        <w:r w:rsidRPr="19673A48" w:rsidDel="003E4B33" w:rsidR="3DA67D53">
          <w:rPr>
            <w:rFonts w:ascii="Arial" w:hAnsi="Arial" w:eastAsia="Times New Roman" w:cs="Arial"/>
          </w:rPr>
          <w:delText>)</w:delText>
        </w:r>
        <w:r w:rsidRPr="19673A48" w:rsidDel="003E4B33" w:rsidR="1D3D2C8D">
          <w:rPr>
            <w:rFonts w:ascii="Arial" w:hAnsi="Arial" w:eastAsia="Times New Roman" w:cs="Arial"/>
          </w:rPr>
          <w:delText>.</w:delText>
        </w:r>
        <w:r w:rsidRPr="19673A48" w:rsidDel="003E4B33" w:rsidR="3DA67D53">
          <w:rPr>
            <w:rFonts w:ascii="Arial" w:hAnsi="Arial" w:eastAsia="Times New Roman" w:cs="Arial"/>
          </w:rPr>
          <w:delText xml:space="preserve"> </w:delText>
        </w:r>
        <w:r w:rsidRPr="19673A48" w:rsidDel="003E4B33" w:rsidR="002D18E2">
          <w:rPr>
            <w:rFonts w:ascii="Arial" w:hAnsi="Arial" w:eastAsia="Times New Roman" w:cs="Arial"/>
          </w:rPr>
          <w:delText xml:space="preserve">Based on the results, when the intensity of the second precursor </w:delText>
        </w:r>
        <w:r w:rsidRPr="19673A48" w:rsidDel="003E4B33" w:rsidR="00CA0C5C">
          <w:rPr>
            <w:rFonts w:ascii="Arial" w:hAnsi="Arial" w:eastAsia="Times New Roman" w:cs="Arial"/>
          </w:rPr>
          <w:delText xml:space="preserve">was less than 20% of that of the first precursor, the </w:delText>
        </w:r>
        <w:r w:rsidRPr="19673A48" w:rsidDel="003E4B33" w:rsidR="006F6A55">
          <w:rPr>
            <w:rFonts w:ascii="Arial" w:hAnsi="Arial" w:eastAsia="Times New Roman" w:cs="Arial"/>
          </w:rPr>
          <w:delText xml:space="preserve">spectrum was not </w:delText>
        </w:r>
        <w:r w:rsidRPr="19673A48" w:rsidDel="003E4B33" w:rsidR="00F21DC5">
          <w:rPr>
            <w:rFonts w:ascii="Arial" w:hAnsi="Arial" w:eastAsia="Times New Roman" w:cs="Arial"/>
          </w:rPr>
          <w:delText xml:space="preserve">treated as a multiplexed one for proteoform identification. </w:delText>
        </w:r>
        <w:r w:rsidRPr="19673A48" w:rsidDel="003E4B33" w:rsidR="00F42603">
          <w:rPr>
            <w:rFonts w:ascii="Arial" w:hAnsi="Arial" w:eastAsia="Times New Roman" w:cs="Arial"/>
          </w:rPr>
          <w:delText xml:space="preserve">And the parameter </w:delText>
        </w:r>
        <w:r w:rsidRPr="19673A48" w:rsidDel="003E4B33" w:rsidR="003B04C0">
          <w:rPr>
            <w:rFonts w:ascii="Cambria Math" w:hAnsi="Cambria Math" w:eastAsia="Times New Roman" w:cs="Arial"/>
            <w:color w:val="000000" w:themeColor="text1"/>
          </w:rPr>
          <w:delText>𝛼</w:delText>
        </w:r>
        <w:r w:rsidRPr="19673A48" w:rsidDel="003E4B33" w:rsidR="00F42603">
          <w:rPr>
            <w:rFonts w:ascii="Arial" w:hAnsi="Arial" w:eastAsia="Times New Roman" w:cs="Arial"/>
          </w:rPr>
          <w:delText xml:space="preserve"> for </w:delText>
        </w:r>
        <w:r w:rsidRPr="19673A48" w:rsidDel="003E4B33" w:rsidR="003B04C0">
          <w:rPr>
            <w:rFonts w:ascii="Arial" w:hAnsi="Arial" w:eastAsia="Times New Roman" w:cs="Arial"/>
          </w:rPr>
          <w:delText>finding multiplexed spectra</w:delText>
        </w:r>
        <w:r w:rsidRPr="19673A48" w:rsidDel="003E4B33" w:rsidR="2818D2A1">
          <w:rPr>
            <w:rFonts w:ascii="Arial" w:hAnsi="Arial" w:eastAsia="Times New Roman" w:cs="Arial"/>
          </w:rPr>
          <w:delText xml:space="preserve"> in Top</w:delText>
        </w:r>
        <w:r w:rsidRPr="19673A48" w:rsidDel="003E4B33" w:rsidR="00595A26">
          <w:rPr>
            <w:rFonts w:ascii="Arial" w:hAnsi="Arial" w:eastAsia="Times New Roman" w:cs="Arial"/>
          </w:rPr>
          <w:delText>MPI</w:delText>
        </w:r>
        <w:r w:rsidRPr="19673A48" w:rsidDel="003E4B33" w:rsidR="2818D2A1">
          <w:rPr>
            <w:rFonts w:ascii="Arial" w:hAnsi="Arial" w:eastAsia="Times New Roman" w:cs="Arial"/>
          </w:rPr>
          <w:delText xml:space="preserve"> </w:delText>
        </w:r>
        <w:r w:rsidRPr="19673A48" w:rsidDel="003E4B33" w:rsidR="003B04C0">
          <w:rPr>
            <w:rFonts w:ascii="Arial" w:hAnsi="Arial" w:eastAsia="Times New Roman" w:cs="Arial"/>
          </w:rPr>
          <w:delText xml:space="preserve">(see Methods) </w:delText>
        </w:r>
        <w:r w:rsidRPr="19673A48" w:rsidDel="003E4B33" w:rsidR="2818D2A1">
          <w:rPr>
            <w:rFonts w:ascii="Arial" w:hAnsi="Arial" w:eastAsia="Times New Roman" w:cs="Arial"/>
          </w:rPr>
          <w:delText xml:space="preserve">was set to </w:delText>
        </w:r>
        <w:r w:rsidRPr="19673A48" w:rsidDel="003E4B33" w:rsidR="3172C6DC">
          <w:rPr>
            <w:rFonts w:ascii="Arial" w:hAnsi="Arial" w:eastAsia="Times New Roman" w:cs="Arial"/>
          </w:rPr>
          <w:delText>0.2</w:delText>
        </w:r>
        <w:r w:rsidRPr="19673A48" w:rsidDel="003E4B33" w:rsidR="2818D2A1">
          <w:rPr>
            <w:rFonts w:ascii="Arial" w:hAnsi="Arial" w:eastAsia="Times New Roman" w:cs="Arial"/>
          </w:rPr>
          <w:delText xml:space="preserve">. </w:delText>
        </w:r>
        <w:r w:rsidRPr="19673A48" w:rsidDel="003E4B33" w:rsidR="1D3D2C8D">
          <w:rPr>
            <w:rFonts w:ascii="Arial" w:hAnsi="Arial" w:eastAsia="Times New Roman" w:cs="Arial"/>
          </w:rPr>
          <w:delText xml:space="preserve"> </w:delText>
        </w:r>
      </w:del>
    </w:p>
    <w:p w:rsidR="008B148C" w:rsidDel="003E4B33" w:rsidRDefault="16C072AF" w14:paraId="55395401" w14:textId="0D3EB122">
      <w:pPr>
        <w:spacing w:after="0" w:line="360" w:lineRule="auto"/>
        <w:ind w:firstLine="360"/>
        <w:jc w:val="both"/>
        <w:rPr>
          <w:del w:author="Liu, Xiaowen (Kevin)" w:date="2024-12-09T13:00:00Z" w16du:dateUtc="2024-12-09T19:00:00Z" w:id="623"/>
          <w:rFonts w:ascii="Arial" w:hAnsi="Arial" w:eastAsia="Times New Roman" w:cs="Arial"/>
        </w:rPr>
      </w:pPr>
      <w:del w:author="Liu, Xiaowen (Kevin)" w:date="2024-12-09T13:00:00Z" w16du:dateUtc="2024-12-09T19:00:00Z" w:id="624">
        <w:r w:rsidRPr="0A993C85" w:rsidDel="003E4B33">
          <w:rPr>
            <w:rFonts w:ascii="Arial" w:hAnsi="Arial" w:eastAsia="Times New Roman" w:cs="Arial"/>
            <w:b/>
            <w:bCs/>
          </w:rPr>
          <w:delText>Precursor selection for PrSMs</w:delText>
        </w:r>
      </w:del>
      <w:del w:author="Liu, Xiaowen (Kevin)" w:date="2024-11-28T14:21:00Z" w16du:dateUtc="2024-11-28T20:21:00Z" w:id="625">
        <w:r w:rsidRPr="0A993C85" w:rsidDel="004923B2" w:rsidR="70E3DB00">
          <w:rPr>
            <w:rFonts w:ascii="Arial" w:hAnsi="Arial" w:eastAsia="Times New Roman" w:cs="Arial"/>
            <w:b/>
            <w:bCs/>
          </w:rPr>
          <w:delText>.</w:delText>
        </w:r>
      </w:del>
      <w:del w:author="Liu, Xiaowen (Kevin)" w:date="2024-12-09T13:00:00Z" w16du:dateUtc="2024-12-09T19:00:00Z" w:id="626">
        <w:r w:rsidRPr="0A993C85" w:rsidDel="003E4B33" w:rsidR="70E3DB00">
          <w:rPr>
            <w:rFonts w:ascii="Arial" w:hAnsi="Arial" w:eastAsia="Times New Roman" w:cs="Arial"/>
            <w:b/>
            <w:bCs/>
          </w:rPr>
          <w:delText xml:space="preserve"> </w:delText>
        </w:r>
        <w:r w:rsidRPr="19673A48" w:rsidDel="003E4B33" w:rsidR="009C231C">
          <w:rPr>
            <w:rFonts w:ascii="Arial" w:hAnsi="Arial" w:eastAsia="Times New Roman" w:cs="Arial"/>
          </w:rPr>
          <w:delText xml:space="preserve">For a multiplexed TD-MS/MS spectrum with two precursors </w:delText>
        </w:r>
        <w:r w:rsidRPr="19673A48" w:rsidDel="003E4B33" w:rsidR="008D3A99">
          <w:rPr>
            <w:rFonts w:ascii="Arial" w:hAnsi="Arial" w:eastAsia="Times New Roman" w:cs="Arial"/>
            <w:i/>
            <w:iCs/>
            <w:rPrChange w:author="Liu, Xiaowen (Kevin)" w:date="2024-12-01T12:22:00Z" w:id="627">
              <w:rPr>
                <w:rFonts w:ascii="Arial" w:hAnsi="Arial" w:eastAsia="Times New Roman" w:cs="Arial"/>
              </w:rPr>
            </w:rPrChange>
          </w:rPr>
          <w:delText>F</w:delText>
        </w:r>
        <w:r w:rsidRPr="19673A48" w:rsidDel="003E4B33" w:rsidR="008D3A99">
          <w:rPr>
            <w:rFonts w:ascii="Arial" w:hAnsi="Arial" w:eastAsia="Times New Roman" w:cs="Arial"/>
            <w:vertAlign w:val="subscript"/>
            <w:rPrChange w:author="Liu, Xiaowen (Kevin)" w:date="2024-12-01T12:22:00Z" w:id="628">
              <w:rPr>
                <w:rFonts w:ascii="Arial" w:hAnsi="Arial" w:eastAsia="Times New Roman" w:cs="Arial"/>
              </w:rPr>
            </w:rPrChange>
          </w:rPr>
          <w:delText>1</w:delText>
        </w:r>
        <w:r w:rsidRPr="19673A48" w:rsidDel="003E4B33" w:rsidR="008D3A99">
          <w:rPr>
            <w:rFonts w:ascii="Arial" w:hAnsi="Arial" w:eastAsia="Times New Roman" w:cs="Arial"/>
          </w:rPr>
          <w:delText xml:space="preserve"> and </w:delText>
        </w:r>
        <w:r w:rsidRPr="19673A48" w:rsidDel="003E4B33" w:rsidR="008D3A99">
          <w:rPr>
            <w:rFonts w:ascii="Arial" w:hAnsi="Arial" w:eastAsia="Times New Roman" w:cs="Arial"/>
            <w:i/>
            <w:iCs/>
            <w:rPrChange w:author="Liu, Xiaowen (Kevin)" w:date="2024-12-01T12:22:00Z" w:id="629">
              <w:rPr>
                <w:rFonts w:ascii="Arial" w:hAnsi="Arial" w:eastAsia="Times New Roman" w:cs="Arial"/>
              </w:rPr>
            </w:rPrChange>
          </w:rPr>
          <w:delText>F</w:delText>
        </w:r>
        <w:r w:rsidRPr="19673A48" w:rsidDel="003E4B33" w:rsidR="008D3A99">
          <w:rPr>
            <w:rFonts w:ascii="Arial" w:hAnsi="Arial" w:eastAsia="Times New Roman" w:cs="Arial"/>
            <w:vertAlign w:val="subscript"/>
            <w:rPrChange w:author="Liu, Xiaowen (Kevin)" w:date="2024-12-01T12:22:00Z" w:id="630">
              <w:rPr>
                <w:rFonts w:ascii="Arial" w:hAnsi="Arial" w:eastAsia="Times New Roman" w:cs="Arial"/>
              </w:rPr>
            </w:rPrChange>
          </w:rPr>
          <w:delText>2</w:delText>
        </w:r>
        <w:r w:rsidRPr="19673A48" w:rsidDel="003E4B33" w:rsidR="008D3A99">
          <w:rPr>
            <w:rFonts w:ascii="Arial" w:hAnsi="Arial" w:eastAsia="Times New Roman" w:cs="Arial"/>
          </w:rPr>
          <w:delText xml:space="preserve">, where </w:delText>
        </w:r>
        <w:r w:rsidRPr="19673A48" w:rsidDel="003E4B33" w:rsidR="008D3A99">
          <w:rPr>
            <w:rFonts w:ascii="Arial" w:hAnsi="Arial" w:eastAsia="Times New Roman" w:cs="Arial"/>
            <w:i/>
            <w:iCs/>
            <w:rPrChange w:author="Liu, Xiaowen (Kevin)" w:date="2024-12-01T12:22:00Z" w:id="631">
              <w:rPr>
                <w:rFonts w:ascii="Arial" w:hAnsi="Arial" w:eastAsia="Times New Roman" w:cs="Arial"/>
              </w:rPr>
            </w:rPrChange>
          </w:rPr>
          <w:delText>F</w:delText>
        </w:r>
        <w:r w:rsidRPr="19673A48" w:rsidDel="003E4B33" w:rsidR="008D3A99">
          <w:rPr>
            <w:rFonts w:ascii="Arial" w:hAnsi="Arial" w:eastAsia="Times New Roman" w:cs="Arial"/>
            <w:vertAlign w:val="subscript"/>
            <w:rPrChange w:author="Liu, Xiaowen (Kevin)" w:date="2024-12-01T12:22:00Z" w:id="632">
              <w:rPr>
                <w:rFonts w:ascii="Arial" w:hAnsi="Arial" w:eastAsia="Times New Roman" w:cs="Arial"/>
              </w:rPr>
            </w:rPrChange>
          </w:rPr>
          <w:delText>1</w:delText>
        </w:r>
        <w:r w:rsidRPr="19673A48" w:rsidDel="003E4B33" w:rsidR="008D3A99">
          <w:rPr>
            <w:rFonts w:ascii="Arial" w:hAnsi="Arial" w:eastAsia="Times New Roman" w:cs="Arial"/>
          </w:rPr>
          <w:delText xml:space="preserve"> is from protein </w:delText>
        </w:r>
        <w:r w:rsidRPr="19673A48" w:rsidDel="003E4B33" w:rsidR="008D3A99">
          <w:rPr>
            <w:rFonts w:ascii="Arial" w:hAnsi="Arial" w:eastAsia="Times New Roman" w:cs="Arial"/>
            <w:i/>
            <w:iCs/>
            <w:rPrChange w:author="Liu, Xiaowen (Kevin)" w:date="2024-12-01T12:22:00Z" w:id="633">
              <w:rPr>
                <w:rFonts w:ascii="Arial" w:hAnsi="Arial" w:eastAsia="Times New Roman" w:cs="Arial"/>
              </w:rPr>
            </w:rPrChange>
          </w:rPr>
          <w:delText>P</w:delText>
        </w:r>
        <w:r w:rsidRPr="19673A48" w:rsidDel="003E4B33" w:rsidR="008D3A99">
          <w:rPr>
            <w:rFonts w:ascii="Arial" w:hAnsi="Arial" w:eastAsia="Times New Roman" w:cs="Arial"/>
            <w:vertAlign w:val="subscript"/>
            <w:rPrChange w:author="Liu, Xiaowen (Kevin)" w:date="2024-12-01T12:22:00Z" w:id="634">
              <w:rPr>
                <w:rFonts w:ascii="Arial" w:hAnsi="Arial" w:eastAsia="Times New Roman" w:cs="Arial"/>
              </w:rPr>
            </w:rPrChange>
          </w:rPr>
          <w:delText>1</w:delText>
        </w:r>
        <w:r w:rsidRPr="19673A48" w:rsidDel="003E4B33" w:rsidR="008D3A99">
          <w:rPr>
            <w:rFonts w:ascii="Arial" w:hAnsi="Arial" w:eastAsia="Times New Roman" w:cs="Arial"/>
          </w:rPr>
          <w:delText xml:space="preserve"> and </w:delText>
        </w:r>
        <w:r w:rsidRPr="19673A48" w:rsidDel="003E4B33" w:rsidR="008D3A99">
          <w:rPr>
            <w:rFonts w:ascii="Arial" w:hAnsi="Arial" w:eastAsia="Times New Roman" w:cs="Arial"/>
            <w:i/>
            <w:iCs/>
            <w:rPrChange w:author="Liu, Xiaowen (Kevin)" w:date="2024-12-01T12:22:00Z" w:id="635">
              <w:rPr>
                <w:rFonts w:ascii="Arial" w:hAnsi="Arial" w:eastAsia="Times New Roman" w:cs="Arial"/>
              </w:rPr>
            </w:rPrChange>
          </w:rPr>
          <w:delText>F</w:delText>
        </w:r>
        <w:r w:rsidRPr="19673A48" w:rsidDel="003E4B33" w:rsidR="008D3A99">
          <w:rPr>
            <w:rFonts w:ascii="Arial" w:hAnsi="Arial" w:eastAsia="Times New Roman" w:cs="Arial"/>
            <w:vertAlign w:val="subscript"/>
            <w:rPrChange w:author="Liu, Xiaowen (Kevin)" w:date="2024-12-01T12:22:00Z" w:id="636">
              <w:rPr>
                <w:rFonts w:ascii="Arial" w:hAnsi="Arial" w:eastAsia="Times New Roman" w:cs="Arial"/>
              </w:rPr>
            </w:rPrChange>
          </w:rPr>
          <w:delText>2</w:delText>
        </w:r>
        <w:r w:rsidRPr="19673A48" w:rsidDel="003E4B33" w:rsidR="008D3A99">
          <w:rPr>
            <w:rFonts w:ascii="Arial" w:hAnsi="Arial" w:eastAsia="Times New Roman" w:cs="Arial"/>
          </w:rPr>
          <w:delText xml:space="preserve"> is from protein </w:delText>
        </w:r>
        <w:r w:rsidRPr="19673A48" w:rsidDel="003E4B33" w:rsidR="008D3A99">
          <w:rPr>
            <w:rFonts w:ascii="Arial" w:hAnsi="Arial" w:eastAsia="Times New Roman" w:cs="Arial"/>
            <w:i/>
            <w:iCs/>
            <w:rPrChange w:author="Liu, Xiaowen (Kevin)" w:date="2024-12-01T12:22:00Z" w:id="637">
              <w:rPr>
                <w:rFonts w:ascii="Arial" w:hAnsi="Arial" w:eastAsia="Times New Roman" w:cs="Arial"/>
              </w:rPr>
            </w:rPrChange>
          </w:rPr>
          <w:delText>P</w:delText>
        </w:r>
        <w:r w:rsidRPr="19673A48" w:rsidDel="003E4B33" w:rsidR="008D3A99">
          <w:rPr>
            <w:rFonts w:ascii="Arial" w:hAnsi="Arial" w:eastAsia="Times New Roman" w:cs="Arial"/>
            <w:vertAlign w:val="subscript"/>
            <w:rPrChange w:author="Liu, Xiaowen (Kevin)" w:date="2024-12-01T12:22:00Z" w:id="638">
              <w:rPr>
                <w:rFonts w:ascii="Arial" w:hAnsi="Arial" w:eastAsia="Times New Roman" w:cs="Arial"/>
              </w:rPr>
            </w:rPrChange>
          </w:rPr>
          <w:delText>2</w:delText>
        </w:r>
        <w:r w:rsidRPr="19673A48" w:rsidDel="003E4B33" w:rsidR="008D3A99">
          <w:rPr>
            <w:rFonts w:ascii="Arial" w:hAnsi="Arial" w:eastAsia="Times New Roman" w:cs="Arial"/>
          </w:rPr>
          <w:delText xml:space="preserve">, it is possible that </w:delText>
        </w:r>
        <w:r w:rsidRPr="19673A48" w:rsidDel="003E4B33" w:rsidR="002C75DB">
          <w:rPr>
            <w:rFonts w:ascii="Arial" w:hAnsi="Arial" w:eastAsia="Times New Roman" w:cs="Arial"/>
          </w:rPr>
          <w:delText xml:space="preserve">the precursor </w:delText>
        </w:r>
        <w:r w:rsidRPr="19673A48" w:rsidDel="003E4B33" w:rsidR="002C75DB">
          <w:rPr>
            <w:rFonts w:ascii="Arial" w:hAnsi="Arial" w:eastAsia="Times New Roman" w:cs="Arial"/>
            <w:i/>
            <w:iCs/>
            <w:rPrChange w:author="Liu, Xiaowen (Kevin)" w:date="2024-12-01T12:22:00Z" w:id="639">
              <w:rPr>
                <w:rFonts w:ascii="Arial" w:hAnsi="Arial" w:eastAsia="Times New Roman" w:cs="Arial"/>
              </w:rPr>
            </w:rPrChange>
          </w:rPr>
          <w:delText>F</w:delText>
        </w:r>
        <w:r w:rsidRPr="19673A48" w:rsidDel="003E4B33" w:rsidR="002C75DB">
          <w:rPr>
            <w:rFonts w:ascii="Arial" w:hAnsi="Arial" w:eastAsia="Times New Roman" w:cs="Arial"/>
            <w:vertAlign w:val="subscript"/>
            <w:rPrChange w:author="Liu, Xiaowen (Kevin)" w:date="2024-12-01T12:22:00Z" w:id="640">
              <w:rPr>
                <w:rFonts w:ascii="Arial" w:hAnsi="Arial" w:eastAsia="Times New Roman" w:cs="Arial"/>
              </w:rPr>
            </w:rPrChange>
          </w:rPr>
          <w:delText>1</w:delText>
        </w:r>
        <w:r w:rsidRPr="19673A48" w:rsidDel="003E4B33" w:rsidR="002C75DB">
          <w:rPr>
            <w:rFonts w:ascii="Arial" w:hAnsi="Arial" w:eastAsia="Times New Roman" w:cs="Arial"/>
          </w:rPr>
          <w:delText xml:space="preserve"> and the fragment ions of </w:delText>
        </w:r>
        <w:r w:rsidRPr="19673A48" w:rsidDel="003E4B33" w:rsidR="002C75DB">
          <w:rPr>
            <w:rFonts w:ascii="Arial" w:hAnsi="Arial" w:eastAsia="Times New Roman" w:cs="Arial"/>
            <w:i/>
            <w:iCs/>
            <w:rPrChange w:author="Liu, Xiaowen (Kevin)" w:date="2024-12-01T12:22:00Z" w:id="641">
              <w:rPr>
                <w:rFonts w:ascii="Arial" w:hAnsi="Arial" w:eastAsia="Times New Roman" w:cs="Arial"/>
              </w:rPr>
            </w:rPrChange>
          </w:rPr>
          <w:delText>F</w:delText>
        </w:r>
        <w:r w:rsidRPr="19673A48" w:rsidDel="003E4B33" w:rsidR="002C75DB">
          <w:rPr>
            <w:rFonts w:ascii="Arial" w:hAnsi="Arial" w:eastAsia="Times New Roman" w:cs="Arial"/>
            <w:vertAlign w:val="subscript"/>
            <w:rPrChange w:author="Liu, Xiaowen (Kevin)" w:date="2024-12-01T12:22:00Z" w:id="642">
              <w:rPr>
                <w:rFonts w:ascii="Arial" w:hAnsi="Arial" w:eastAsia="Times New Roman" w:cs="Arial"/>
              </w:rPr>
            </w:rPrChange>
          </w:rPr>
          <w:delText>2</w:delText>
        </w:r>
        <w:r w:rsidRPr="19673A48" w:rsidDel="003E4B33" w:rsidR="002C75DB">
          <w:rPr>
            <w:rFonts w:ascii="Arial" w:hAnsi="Arial" w:eastAsia="Times New Roman" w:cs="Arial"/>
          </w:rPr>
          <w:delText xml:space="preserve"> are </w:delText>
        </w:r>
        <w:r w:rsidRPr="19673A48" w:rsidDel="003E4B33" w:rsidR="0019154B">
          <w:rPr>
            <w:rFonts w:ascii="Arial" w:hAnsi="Arial" w:eastAsia="Times New Roman" w:cs="Arial"/>
          </w:rPr>
          <w:delText xml:space="preserve">incorrectly </w:delText>
        </w:r>
        <w:r w:rsidRPr="19673A48" w:rsidDel="003E4B33" w:rsidR="002C75DB">
          <w:rPr>
            <w:rFonts w:ascii="Arial" w:hAnsi="Arial" w:eastAsia="Times New Roman" w:cs="Arial"/>
          </w:rPr>
          <w:delText xml:space="preserve">matched to a proteoform of </w:delText>
        </w:r>
        <w:r w:rsidRPr="19673A48" w:rsidDel="003E4B33" w:rsidR="002C75DB">
          <w:rPr>
            <w:rFonts w:ascii="Arial" w:hAnsi="Arial" w:eastAsia="Times New Roman" w:cs="Arial"/>
            <w:i/>
            <w:iCs/>
            <w:rPrChange w:author="Liu, Xiaowen (Kevin)" w:date="2024-12-01T12:23:00Z" w:id="643">
              <w:rPr>
                <w:rFonts w:ascii="Arial" w:hAnsi="Arial" w:eastAsia="Times New Roman" w:cs="Arial"/>
              </w:rPr>
            </w:rPrChange>
          </w:rPr>
          <w:delText>P</w:delText>
        </w:r>
        <w:r w:rsidRPr="19673A48" w:rsidDel="003E4B33" w:rsidR="002C75DB">
          <w:rPr>
            <w:rFonts w:ascii="Arial" w:hAnsi="Arial" w:eastAsia="Times New Roman" w:cs="Arial"/>
            <w:vertAlign w:val="subscript"/>
            <w:rPrChange w:author="Liu, Xiaowen (Kevin)" w:date="2024-12-01T12:23:00Z" w:id="644">
              <w:rPr>
                <w:rFonts w:ascii="Arial" w:hAnsi="Arial" w:eastAsia="Times New Roman" w:cs="Arial"/>
              </w:rPr>
            </w:rPrChange>
          </w:rPr>
          <w:delText>2</w:delText>
        </w:r>
        <w:r w:rsidRPr="19673A48" w:rsidDel="003E4B33" w:rsidR="0019154B">
          <w:rPr>
            <w:rFonts w:ascii="Arial" w:hAnsi="Arial" w:eastAsia="Times New Roman" w:cs="Arial"/>
          </w:rPr>
          <w:delText xml:space="preserve">. </w:delText>
        </w:r>
        <w:r w:rsidRPr="19673A48" w:rsidDel="003E4B33" w:rsidR="008B148C">
          <w:rPr>
            <w:rFonts w:ascii="Arial" w:hAnsi="Arial" w:eastAsia="Times New Roman" w:cs="Arial"/>
          </w:rPr>
          <w:delText>These errors are called pre</w:delText>
        </w:r>
        <w:r w:rsidRPr="19673A48" w:rsidDel="003E4B33" w:rsidR="002C63FB">
          <w:rPr>
            <w:rFonts w:ascii="Arial" w:hAnsi="Arial" w:eastAsia="Times New Roman" w:cs="Arial"/>
          </w:rPr>
          <w:delText>cursor alignment errors</w:delText>
        </w:r>
        <w:r w:rsidRPr="19673A48" w:rsidDel="003E4B33" w:rsidR="009E46D9">
          <w:rPr>
            <w:rFonts w:ascii="Arial" w:hAnsi="Arial" w:eastAsia="Times New Roman" w:cs="Arial"/>
          </w:rPr>
          <w:delText xml:space="preserve"> (PAEs)</w:delText>
        </w:r>
        <w:r w:rsidRPr="19673A48" w:rsidDel="003E4B33" w:rsidR="002C63FB">
          <w:rPr>
            <w:rFonts w:ascii="Arial" w:hAnsi="Arial" w:eastAsia="Times New Roman" w:cs="Arial"/>
          </w:rPr>
          <w:delText xml:space="preserve">. </w:delText>
        </w:r>
      </w:del>
    </w:p>
    <w:p w:rsidRPr="00667594" w:rsidR="00491D9C" w:rsidDel="003E4B33" w:rsidRDefault="009E46D9" w14:paraId="4853DBBD" w14:textId="20727166">
      <w:pPr>
        <w:spacing w:after="0" w:line="360" w:lineRule="auto"/>
        <w:ind w:firstLine="360"/>
        <w:jc w:val="both"/>
        <w:rPr>
          <w:del w:author="Liu, Xiaowen (Kevin)" w:date="2024-12-09T13:00:00Z" w16du:dateUtc="2024-12-09T19:00:00Z" w:id="645"/>
          <w:rFonts w:ascii="Arial" w:hAnsi="Arial" w:eastAsia="Times New Roman" w:cs="Arial"/>
        </w:rPr>
        <w:pPrChange w:author="Liu, Xiaowen (Kevin)" w:date="2024-11-28T14:21:00Z" w16du:dateUtc="2024-11-28T20:21:00Z" w:id="646">
          <w:pPr>
            <w:spacing w:after="0" w:line="360" w:lineRule="auto"/>
            <w:jc w:val="both"/>
          </w:pPr>
        </w:pPrChange>
      </w:pPr>
      <w:del w:author="Liu, Xiaowen (Kevin)" w:date="2024-12-09T13:00:00Z" w16du:dateUtc="2024-12-09T19:00:00Z" w:id="647">
        <w:r w:rsidRPr="19673A48" w:rsidDel="003E4B33">
          <w:rPr>
            <w:rFonts w:ascii="Arial" w:hAnsi="Arial" w:eastAsia="Times New Roman" w:cs="Arial"/>
          </w:rPr>
          <w:delText xml:space="preserve">To assess the rates of PAEs in </w:delText>
        </w:r>
        <w:r w:rsidRPr="19673A48" w:rsidDel="003E4B33" w:rsidR="00A960A3">
          <w:rPr>
            <w:rFonts w:ascii="Arial" w:hAnsi="Arial" w:eastAsia="Times New Roman" w:cs="Arial"/>
          </w:rPr>
          <w:delText>top-down spectral identification, w</w:delText>
        </w:r>
        <w:r w:rsidRPr="19673A48" w:rsidDel="003E4B33" w:rsidR="008A39D6">
          <w:rPr>
            <w:rFonts w:ascii="Arial" w:hAnsi="Arial" w:eastAsia="Times New Roman" w:cs="Arial"/>
          </w:rPr>
          <w:delText xml:space="preserve">e </w:delText>
        </w:r>
        <w:r w:rsidRPr="19673A48" w:rsidDel="003E4B33" w:rsidR="00D92BDF">
          <w:rPr>
            <w:rFonts w:ascii="Arial" w:hAnsi="Arial" w:eastAsia="Times New Roman" w:cs="Arial"/>
          </w:rPr>
          <w:delText xml:space="preserve">first </w:delText>
        </w:r>
        <w:r w:rsidRPr="19673A48" w:rsidDel="003E4B33" w:rsidR="00CF2E00">
          <w:rPr>
            <w:rFonts w:ascii="Arial" w:hAnsi="Arial" w:eastAsia="Times New Roman" w:cs="Arial"/>
          </w:rPr>
          <w:delText xml:space="preserve">generated </w:delText>
        </w:r>
        <w:r w:rsidRPr="19673A48" w:rsidDel="003E4B33" w:rsidR="00071056">
          <w:rPr>
            <w:rFonts w:ascii="Arial" w:hAnsi="Arial" w:eastAsia="Times New Roman" w:cs="Arial"/>
          </w:rPr>
          <w:delText>three</w:delText>
        </w:r>
        <w:r w:rsidRPr="19673A48" w:rsidDel="003E4B33" w:rsidR="008A39D6">
          <w:rPr>
            <w:rFonts w:ascii="Arial" w:hAnsi="Arial" w:eastAsia="Times New Roman" w:cs="Arial"/>
          </w:rPr>
          <w:delText xml:space="preserve"> evaluation data set</w:delText>
        </w:r>
        <w:r w:rsidRPr="19673A48" w:rsidDel="003E4B33" w:rsidR="00071056">
          <w:rPr>
            <w:rFonts w:ascii="Arial" w:hAnsi="Arial" w:eastAsia="Times New Roman" w:cs="Arial"/>
          </w:rPr>
          <w:delText>s</w:delText>
        </w:r>
        <w:r w:rsidRPr="19673A48" w:rsidDel="003E4B33" w:rsidR="008A39D6">
          <w:rPr>
            <w:rFonts w:ascii="Arial" w:hAnsi="Arial" w:eastAsia="Times New Roman" w:cs="Arial"/>
          </w:rPr>
          <w:delText xml:space="preserve"> from the first replicate of the </w:delText>
        </w:r>
        <w:r w:rsidRPr="19673A48" w:rsidDel="003E4B33" w:rsidR="008A39D6">
          <w:rPr>
            <w:rFonts w:ascii="Arial" w:hAnsi="Arial" w:eastAsia="Times New Roman" w:cs="Arial"/>
            <w:i/>
            <w:iCs/>
          </w:rPr>
          <w:delText>E. coli</w:delText>
        </w:r>
        <w:r w:rsidRPr="19673A48" w:rsidDel="003E4B33" w:rsidR="008A39D6">
          <w:rPr>
            <w:rFonts w:ascii="Arial" w:hAnsi="Arial" w:eastAsia="Times New Roman" w:cs="Arial"/>
          </w:rPr>
          <w:delText xml:space="preserve"> data set </w:delText>
        </w:r>
        <w:r w:rsidRPr="19673A48" w:rsidDel="003E4B33" w:rsidR="00CF2E00">
          <w:rPr>
            <w:rFonts w:ascii="Arial" w:hAnsi="Arial" w:eastAsia="Times New Roman" w:cs="Arial"/>
          </w:rPr>
          <w:delText xml:space="preserve">as follows. </w:delText>
        </w:r>
        <w:r w:rsidRPr="19673A48" w:rsidDel="003E4B33" w:rsidR="00356F34">
          <w:rPr>
            <w:rFonts w:ascii="Arial" w:hAnsi="Arial" w:eastAsia="Times New Roman" w:cs="Arial"/>
          </w:rPr>
          <w:delText xml:space="preserve">After MS data preprocessing, </w:delText>
        </w:r>
        <w:r w:rsidRPr="19673A48" w:rsidDel="003E4B33" w:rsidR="70E3DB00">
          <w:rPr>
            <w:rFonts w:ascii="Arial" w:hAnsi="Arial" w:eastAsia="Times New Roman" w:cs="Arial"/>
          </w:rPr>
          <w:delText>TopPIC (version 1.7.6</w:delText>
        </w:r>
        <w:r w:rsidRPr="19673A48" w:rsidDel="003E4B33" w:rsidR="3385F3ED">
          <w:rPr>
            <w:rFonts w:ascii="Arial" w:hAnsi="Arial" w:eastAsia="Times New Roman" w:cs="Arial"/>
          </w:rPr>
          <w:delText xml:space="preserve"> and parameter settings in Supplemental Table </w:delText>
        </w:r>
        <w:r w:rsidRPr="19673A48" w:rsidDel="003E4B33" w:rsidR="165CA833">
          <w:rPr>
            <w:rFonts w:ascii="Arial" w:hAnsi="Arial" w:eastAsia="Times New Roman" w:cs="Arial"/>
            <w:highlight w:val="yellow"/>
            <w:rPrChange w:author="Liu, Xiaowen (Kevin)" w:date="2024-12-01T12:27:00Z" w:id="648">
              <w:rPr>
                <w:rFonts w:ascii="Arial" w:hAnsi="Arial" w:eastAsia="Times New Roman" w:cs="Arial"/>
              </w:rPr>
            </w:rPrChange>
          </w:rPr>
          <w:delText>S3</w:delText>
        </w:r>
        <w:r w:rsidRPr="19673A48" w:rsidDel="003E4B33" w:rsidR="70E3DB00">
          <w:rPr>
            <w:rFonts w:ascii="Arial" w:hAnsi="Arial" w:eastAsia="Times New Roman" w:cs="Arial"/>
          </w:rPr>
          <w:delText xml:space="preserve">) was used to search the MS/MS spectra against the UniProt </w:delText>
        </w:r>
        <w:r w:rsidRPr="19673A48" w:rsidDel="003E4B33" w:rsidR="70E3DB00">
          <w:rPr>
            <w:rFonts w:ascii="Arial" w:hAnsi="Arial" w:eastAsia="Times New Roman" w:cs="Arial"/>
            <w:i/>
            <w:iCs/>
          </w:rPr>
          <w:delText>E. coli</w:delText>
        </w:r>
        <w:r w:rsidRPr="19673A48" w:rsidDel="003E4B33" w:rsidR="70E3DB00">
          <w:rPr>
            <w:rFonts w:ascii="Arial" w:hAnsi="Arial" w:eastAsia="Times New Roman" w:cs="Arial"/>
          </w:rPr>
          <w:delText xml:space="preserve"> K12 proteome database (version September 7, 2023; 4530 entries) and identified </w:delText>
        </w:r>
        <w:r w:rsidRPr="19673A48" w:rsidDel="003E4B33" w:rsidR="36522D6B">
          <w:rPr>
            <w:rFonts w:ascii="Arial" w:hAnsi="Arial" w:eastAsia="Times New Roman" w:cs="Arial"/>
          </w:rPr>
          <w:delText xml:space="preserve">1094 </w:delText>
        </w:r>
        <w:r w:rsidRPr="19673A48" w:rsidDel="003E4B33" w:rsidR="00356F34">
          <w:rPr>
            <w:rFonts w:ascii="Arial" w:hAnsi="Arial" w:eastAsia="Times New Roman" w:cs="Arial"/>
          </w:rPr>
          <w:delText>PrSMs</w:delText>
        </w:r>
        <w:r w:rsidRPr="19673A48" w:rsidDel="003E4B33" w:rsidR="70E3DB00">
          <w:rPr>
            <w:rFonts w:ascii="Arial" w:hAnsi="Arial" w:eastAsia="Times New Roman" w:cs="Arial"/>
          </w:rPr>
          <w:delText xml:space="preserve"> with an E-value cutoff of </w:delText>
        </w:r>
        <w:r w:rsidRPr="19673A48" w:rsidDel="003E4B33" w:rsidR="44544572">
          <w:rPr>
            <w:rFonts w:ascii="Arial" w:hAnsi="Arial" w:eastAsia="Times New Roman" w:cs="Arial"/>
          </w:rPr>
          <w:delText>10</w:delText>
        </w:r>
        <w:r w:rsidRPr="19673A48" w:rsidDel="003E4B33" w:rsidR="44544572">
          <w:rPr>
            <w:rFonts w:ascii="Arial" w:hAnsi="Arial" w:eastAsia="Times New Roman" w:cs="Arial"/>
            <w:vertAlign w:val="superscript"/>
          </w:rPr>
          <w:delText>-6</w:delText>
        </w:r>
        <w:r w:rsidRPr="19673A48" w:rsidDel="003E4B33" w:rsidR="1C56FE67">
          <w:rPr>
            <w:rFonts w:ascii="Arial" w:hAnsi="Arial" w:eastAsia="Times New Roman" w:cs="Arial"/>
          </w:rPr>
          <w:delText xml:space="preserve">, of which </w:delText>
        </w:r>
        <w:r w:rsidRPr="19673A48" w:rsidDel="003E4B33" w:rsidR="0DFAA11A">
          <w:rPr>
            <w:rFonts w:ascii="Arial" w:hAnsi="Arial" w:eastAsia="Times New Roman" w:cs="Arial"/>
          </w:rPr>
          <w:delText xml:space="preserve">199 </w:delText>
        </w:r>
        <w:r w:rsidRPr="19673A48" w:rsidDel="003E4B33" w:rsidR="1C56FE67">
          <w:rPr>
            <w:rFonts w:ascii="Arial" w:hAnsi="Arial" w:eastAsia="Times New Roman" w:cs="Arial"/>
          </w:rPr>
          <w:delText>did not contain any unknown mass shifts</w:delText>
        </w:r>
        <w:r w:rsidRPr="19673A48" w:rsidDel="003E4B33" w:rsidR="1DB177A7">
          <w:rPr>
            <w:rFonts w:ascii="Arial" w:hAnsi="Arial" w:eastAsia="Times New Roman" w:cs="Arial"/>
          </w:rPr>
          <w:delText xml:space="preserve"> and</w:delText>
        </w:r>
        <w:r w:rsidRPr="19673A48" w:rsidDel="003E4B33" w:rsidR="2B392750">
          <w:rPr>
            <w:rFonts w:ascii="Arial" w:hAnsi="Arial" w:eastAsia="Times New Roman" w:cs="Arial"/>
          </w:rPr>
          <w:delText xml:space="preserve"> the intensity of the top SCPF was </w:delText>
        </w:r>
        <w:r w:rsidRPr="19673A48" w:rsidDel="003E4B33" w:rsidR="613A0E55">
          <w:rPr>
            <w:rFonts w:ascii="Arial" w:hAnsi="Arial" w:eastAsia="Times New Roman" w:cs="Arial"/>
          </w:rPr>
          <w:delText>more</w:delText>
        </w:r>
        <w:r w:rsidRPr="19673A48" w:rsidDel="003E4B33" w:rsidR="2B392750">
          <w:rPr>
            <w:rFonts w:ascii="Arial" w:hAnsi="Arial" w:eastAsia="Times New Roman" w:cs="Arial"/>
          </w:rPr>
          <w:delText xml:space="preserve"> than 8</w:delText>
        </w:r>
        <w:r w:rsidRPr="19673A48" w:rsidDel="003E4B33" w:rsidR="490CBFEF">
          <w:rPr>
            <w:rFonts w:ascii="Arial" w:hAnsi="Arial" w:eastAsia="Times New Roman" w:cs="Arial"/>
          </w:rPr>
          <w:delText>5</w:delText>
        </w:r>
        <w:r w:rsidRPr="19673A48" w:rsidDel="003E4B33" w:rsidR="2B392750">
          <w:rPr>
            <w:rFonts w:ascii="Arial" w:hAnsi="Arial" w:eastAsia="Times New Roman" w:cs="Arial"/>
          </w:rPr>
          <w:delText>% of the total peak intensity sum of all the SCPFs</w:delText>
        </w:r>
        <w:r w:rsidRPr="19673A48" w:rsidDel="003E4B33" w:rsidR="1C56FE67">
          <w:rPr>
            <w:rFonts w:ascii="Arial" w:hAnsi="Arial" w:eastAsia="Times New Roman" w:cs="Arial"/>
          </w:rPr>
          <w:delText xml:space="preserve">. The </w:delText>
        </w:r>
        <w:r w:rsidRPr="19673A48" w:rsidDel="003E4B33" w:rsidR="21B8126D">
          <w:rPr>
            <w:rFonts w:ascii="Arial" w:hAnsi="Arial" w:eastAsia="Times New Roman" w:cs="Arial"/>
          </w:rPr>
          <w:delText xml:space="preserve">spectra </w:delText>
        </w:r>
        <w:r w:rsidRPr="19673A48" w:rsidDel="003E4B33" w:rsidR="000B4703">
          <w:rPr>
            <w:rFonts w:ascii="Arial" w:hAnsi="Arial" w:eastAsia="Times New Roman" w:cs="Arial"/>
          </w:rPr>
          <w:delText xml:space="preserve">of </w:delText>
        </w:r>
        <w:r w:rsidRPr="19673A48" w:rsidDel="003E4B33" w:rsidR="21B8126D">
          <w:rPr>
            <w:rFonts w:ascii="Arial" w:hAnsi="Arial" w:eastAsia="Times New Roman" w:cs="Arial"/>
          </w:rPr>
          <w:delText xml:space="preserve">the </w:delText>
        </w:r>
        <w:r w:rsidRPr="19673A48" w:rsidDel="003E4B33" w:rsidR="1C106F75">
          <w:rPr>
            <w:rFonts w:ascii="Arial" w:hAnsi="Arial" w:eastAsia="Times New Roman" w:cs="Arial"/>
          </w:rPr>
          <w:delText xml:space="preserve">199 </w:delText>
        </w:r>
        <w:r w:rsidRPr="19673A48" w:rsidDel="003E4B33" w:rsidR="21B8126D">
          <w:rPr>
            <w:rFonts w:ascii="Arial" w:hAnsi="Arial" w:eastAsia="Times New Roman" w:cs="Arial"/>
          </w:rPr>
          <w:delText>PrSMs</w:delText>
        </w:r>
        <w:r w:rsidRPr="19673A48" w:rsidDel="003E4B33" w:rsidR="1C56FE67">
          <w:rPr>
            <w:rFonts w:ascii="Arial" w:hAnsi="Arial" w:eastAsia="Times New Roman" w:cs="Arial"/>
          </w:rPr>
          <w:delText xml:space="preserve"> </w:delText>
        </w:r>
        <w:r w:rsidRPr="19673A48" w:rsidDel="003E4B33" w:rsidR="1DB177A7">
          <w:rPr>
            <w:rFonts w:ascii="Arial" w:hAnsi="Arial" w:eastAsia="Times New Roman" w:cs="Arial"/>
          </w:rPr>
          <w:delText>are referred to as the</w:delText>
        </w:r>
        <w:r w:rsidRPr="19673A48" w:rsidDel="003E4B33" w:rsidR="161D8089">
          <w:rPr>
            <w:rFonts w:ascii="Arial" w:hAnsi="Arial" w:eastAsia="Times New Roman" w:cs="Arial"/>
          </w:rPr>
          <w:delText xml:space="preserve"> E</w:delText>
        </w:r>
        <w:r w:rsidRPr="19673A48" w:rsidDel="003E4B33" w:rsidR="7E4F147C">
          <w:rPr>
            <w:rFonts w:ascii="Arial" w:hAnsi="Arial" w:eastAsia="Times New Roman" w:cs="Arial"/>
          </w:rPr>
          <w:delText>COLI</w:delText>
        </w:r>
        <w:r w:rsidRPr="19673A48" w:rsidDel="003E4B33" w:rsidR="78EE9707">
          <w:rPr>
            <w:rFonts w:ascii="Arial" w:hAnsi="Arial" w:eastAsia="Times New Roman" w:cs="Arial"/>
          </w:rPr>
          <w:delText>-MATCH</w:delText>
        </w:r>
        <w:r w:rsidRPr="19673A48" w:rsidDel="003E4B33" w:rsidR="161D8089">
          <w:rPr>
            <w:rFonts w:ascii="Arial" w:hAnsi="Arial" w:eastAsia="Times New Roman" w:cs="Arial"/>
          </w:rPr>
          <w:delText xml:space="preserve"> data set</w:delText>
        </w:r>
        <w:r w:rsidRPr="19673A48" w:rsidDel="003E4B33" w:rsidR="7E4F147C">
          <w:rPr>
            <w:rFonts w:ascii="Arial" w:hAnsi="Arial" w:eastAsia="Times New Roman" w:cs="Arial"/>
          </w:rPr>
          <w:delText xml:space="preserve">. For each </w:delText>
        </w:r>
        <w:r w:rsidRPr="19673A48" w:rsidDel="003E4B33" w:rsidR="60979528">
          <w:rPr>
            <w:rFonts w:ascii="Arial" w:hAnsi="Arial" w:eastAsia="Times New Roman" w:cs="Arial"/>
          </w:rPr>
          <w:delText>spectrum</w:delText>
        </w:r>
        <w:r w:rsidRPr="19673A48" w:rsidDel="003E4B33" w:rsidR="7E4F147C">
          <w:rPr>
            <w:rFonts w:ascii="Arial" w:hAnsi="Arial" w:eastAsia="Times New Roman" w:cs="Arial"/>
          </w:rPr>
          <w:delText xml:space="preserve"> in the </w:delText>
        </w:r>
        <w:r w:rsidRPr="19673A48" w:rsidDel="003E4B33" w:rsidR="60979528">
          <w:rPr>
            <w:rFonts w:ascii="Arial" w:hAnsi="Arial" w:eastAsia="Times New Roman" w:cs="Arial"/>
          </w:rPr>
          <w:delText>ECOLI</w:delText>
        </w:r>
        <w:r w:rsidRPr="19673A48" w:rsidDel="003E4B33" w:rsidR="78EE9707">
          <w:rPr>
            <w:rFonts w:ascii="Arial" w:hAnsi="Arial" w:eastAsia="Times New Roman" w:cs="Arial"/>
          </w:rPr>
          <w:delText>-</w:delText>
        </w:r>
        <w:r w:rsidRPr="19673A48" w:rsidDel="003E4B33" w:rsidR="16DA6988">
          <w:rPr>
            <w:rFonts w:ascii="Arial" w:hAnsi="Arial" w:eastAsia="Times New Roman" w:cs="Arial"/>
          </w:rPr>
          <w:delText>MATCH</w:delText>
        </w:r>
        <w:r w:rsidRPr="19673A48" w:rsidDel="003E4B33" w:rsidR="60979528">
          <w:rPr>
            <w:rFonts w:ascii="Arial" w:hAnsi="Arial" w:eastAsia="Times New Roman" w:cs="Arial"/>
          </w:rPr>
          <w:delText xml:space="preserve"> </w:delText>
        </w:r>
        <w:r w:rsidRPr="19673A48" w:rsidDel="003E4B33" w:rsidR="7E4F147C">
          <w:rPr>
            <w:rFonts w:ascii="Arial" w:hAnsi="Arial" w:eastAsia="Times New Roman" w:cs="Arial"/>
          </w:rPr>
          <w:delText>data set, we increased the precursor mass</w:delText>
        </w:r>
        <w:r w:rsidRPr="19673A48" w:rsidDel="003E4B33" w:rsidR="21B8126D">
          <w:rPr>
            <w:rFonts w:ascii="Arial" w:hAnsi="Arial" w:eastAsia="Times New Roman" w:cs="Arial"/>
          </w:rPr>
          <w:delText xml:space="preserve"> </w:delText>
        </w:r>
        <w:bookmarkStart w:name="_Hlk180480913" w:id="649"/>
        <w:r w:rsidRPr="19673A48" w:rsidDel="003E4B33" w:rsidR="381835C4">
          <w:rPr>
            <w:rFonts w:ascii="Arial" w:hAnsi="Arial" w:eastAsia="Times New Roman" w:cs="Arial"/>
          </w:rPr>
          <w:delText>by 79.966 Da</w:delText>
        </w:r>
        <w:bookmarkEnd w:id="649"/>
        <w:r w:rsidRPr="19673A48" w:rsidDel="003E4B33" w:rsidR="00071056">
          <w:rPr>
            <w:rFonts w:ascii="Arial" w:hAnsi="Arial" w:eastAsia="Times New Roman" w:cs="Arial"/>
          </w:rPr>
          <w:delText>, which is the mass shift of a phosphorylation</w:delText>
        </w:r>
        <w:r w:rsidRPr="19673A48" w:rsidDel="003E4B33" w:rsidR="60979528">
          <w:rPr>
            <w:rFonts w:ascii="Arial" w:hAnsi="Arial" w:eastAsia="Times New Roman" w:cs="Arial"/>
          </w:rPr>
          <w:delText xml:space="preserve">. The resulting data set </w:delText>
        </w:r>
        <w:r w:rsidRPr="19673A48" w:rsidDel="003E4B33" w:rsidR="2D651806">
          <w:rPr>
            <w:rFonts w:ascii="Arial" w:hAnsi="Arial" w:eastAsia="Times New Roman" w:cs="Arial"/>
          </w:rPr>
          <w:delText>is</w:delText>
        </w:r>
        <w:r w:rsidRPr="19673A48" w:rsidDel="003E4B33" w:rsidR="60979528">
          <w:rPr>
            <w:rFonts w:ascii="Arial" w:hAnsi="Arial" w:eastAsia="Times New Roman" w:cs="Arial"/>
          </w:rPr>
          <w:delText xml:space="preserve"> called the ECOLI</w:delText>
        </w:r>
        <w:r w:rsidRPr="19673A48" w:rsidDel="003E4B33" w:rsidR="78EE9707">
          <w:rPr>
            <w:rFonts w:ascii="Arial" w:hAnsi="Arial" w:eastAsia="Times New Roman" w:cs="Arial"/>
          </w:rPr>
          <w:delText>-</w:delText>
        </w:r>
        <w:r w:rsidRPr="19673A48" w:rsidDel="003E4B33" w:rsidR="60979528">
          <w:rPr>
            <w:rFonts w:ascii="Arial" w:hAnsi="Arial" w:eastAsia="Times New Roman" w:cs="Arial"/>
          </w:rPr>
          <w:delText xml:space="preserve">SHIFT data set. </w:delText>
        </w:r>
        <w:r w:rsidRPr="19673A48" w:rsidDel="003E4B33" w:rsidR="79218C93">
          <w:rPr>
            <w:rFonts w:ascii="Arial" w:hAnsi="Arial" w:eastAsia="Times New Roman" w:cs="Arial"/>
          </w:rPr>
          <w:delText>In addition, for each spectrum in the ECOLI</w:delText>
        </w:r>
        <w:r w:rsidRPr="19673A48" w:rsidDel="003E4B33" w:rsidR="78EE9707">
          <w:rPr>
            <w:rFonts w:ascii="Arial" w:hAnsi="Arial" w:eastAsia="Times New Roman" w:cs="Arial"/>
          </w:rPr>
          <w:delText>-MATCH</w:delText>
        </w:r>
        <w:r w:rsidRPr="19673A48" w:rsidDel="003E4B33" w:rsidR="79218C93">
          <w:rPr>
            <w:rFonts w:ascii="Arial" w:hAnsi="Arial" w:eastAsia="Times New Roman" w:cs="Arial"/>
          </w:rPr>
          <w:delText xml:space="preserve"> data set, we randomly increase</w:delText>
        </w:r>
        <w:r w:rsidRPr="19673A48" w:rsidDel="003E4B33" w:rsidR="1B4B4709">
          <w:rPr>
            <w:rFonts w:ascii="Arial" w:hAnsi="Arial" w:eastAsia="Times New Roman" w:cs="Arial"/>
          </w:rPr>
          <w:delText>d or decreased the precursor charge state by 1 and further increased the precursor mass</w:delText>
        </w:r>
        <w:r w:rsidRPr="19673A48" w:rsidDel="003E4B33" w:rsidR="5CFB1F57">
          <w:rPr>
            <w:rFonts w:ascii="Arial" w:hAnsi="Arial" w:eastAsia="Times New Roman" w:cs="Arial"/>
          </w:rPr>
          <w:delText xml:space="preserve"> by 79.966 Da. The resulting data set is called the </w:delText>
        </w:r>
        <w:r w:rsidRPr="19673A48" w:rsidDel="003E4B33" w:rsidR="057DE18E">
          <w:rPr>
            <w:rFonts w:ascii="Arial" w:hAnsi="Arial" w:eastAsia="Times New Roman" w:cs="Arial"/>
          </w:rPr>
          <w:delText>ECOLI</w:delText>
        </w:r>
        <w:r w:rsidRPr="19673A48" w:rsidDel="003E4B33" w:rsidR="78EE9707">
          <w:rPr>
            <w:rFonts w:ascii="Arial" w:hAnsi="Arial" w:eastAsia="Times New Roman" w:cs="Arial"/>
          </w:rPr>
          <w:delText>-</w:delText>
        </w:r>
        <w:r w:rsidRPr="19673A48" w:rsidDel="003E4B33" w:rsidR="057DE18E">
          <w:rPr>
            <w:rFonts w:ascii="Arial" w:hAnsi="Arial" w:eastAsia="Times New Roman" w:cs="Arial"/>
          </w:rPr>
          <w:delText xml:space="preserve">ERROR data set. </w:delText>
        </w:r>
        <w:r w:rsidRPr="19673A48" w:rsidDel="003E4B33" w:rsidR="16DA6988">
          <w:rPr>
            <w:rFonts w:ascii="Arial" w:hAnsi="Arial" w:eastAsia="Times New Roman" w:cs="Arial"/>
          </w:rPr>
          <w:delText xml:space="preserve">The </w:delText>
        </w:r>
        <w:r w:rsidRPr="19673A48" w:rsidDel="003E4B33" w:rsidR="215BCA86">
          <w:rPr>
            <w:rFonts w:ascii="Arial" w:hAnsi="Arial" w:eastAsia="Times New Roman" w:cs="Arial"/>
          </w:rPr>
          <w:delText>three data se</w:delText>
        </w:r>
        <w:r w:rsidRPr="19673A48" w:rsidDel="003E4B33" w:rsidR="20AE3F9A">
          <w:rPr>
            <w:rFonts w:ascii="Arial" w:hAnsi="Arial" w:eastAsia="Times New Roman" w:cs="Arial"/>
          </w:rPr>
          <w:delText xml:space="preserve">ts are used </w:delText>
        </w:r>
        <w:r w:rsidRPr="19673A48" w:rsidDel="003E4B33" w:rsidR="215BCA86">
          <w:rPr>
            <w:rFonts w:ascii="Arial" w:hAnsi="Arial" w:eastAsia="Times New Roman" w:cs="Arial"/>
          </w:rPr>
          <w:delText xml:space="preserve">to compare three types of PrSMs: ECOLI-MATCH for PrSMs with </w:delText>
        </w:r>
        <w:r w:rsidRPr="19673A48" w:rsidDel="003E4B33" w:rsidR="38296CCE">
          <w:rPr>
            <w:rFonts w:ascii="Arial" w:hAnsi="Arial" w:eastAsia="Times New Roman" w:cs="Arial"/>
          </w:rPr>
          <w:delText>a</w:delText>
        </w:r>
        <w:r w:rsidRPr="19673A48" w:rsidDel="003E4B33" w:rsidR="2D8599B5">
          <w:rPr>
            <w:rFonts w:ascii="Arial" w:hAnsi="Arial" w:eastAsia="Times New Roman" w:cs="Arial"/>
          </w:rPr>
          <w:delText xml:space="preserve"> </w:delText>
        </w:r>
        <w:r w:rsidRPr="19673A48" w:rsidDel="003E4B33" w:rsidR="215BCA86">
          <w:rPr>
            <w:rFonts w:ascii="Arial" w:hAnsi="Arial" w:eastAsia="Times New Roman" w:cs="Arial"/>
          </w:rPr>
          <w:delText>correct precursor and without unexpected mass shifts; ECOLI-</w:delText>
        </w:r>
        <w:r w:rsidRPr="19673A48" w:rsidDel="003E4B33" w:rsidR="2D8599B5">
          <w:rPr>
            <w:rFonts w:ascii="Arial" w:hAnsi="Arial" w:eastAsia="Times New Roman" w:cs="Arial"/>
          </w:rPr>
          <w:delText xml:space="preserve">SHIFT for PrSMs with </w:delText>
        </w:r>
        <w:r w:rsidRPr="19673A48" w:rsidDel="003E4B33" w:rsidR="2260ED9B">
          <w:rPr>
            <w:rFonts w:ascii="Arial" w:hAnsi="Arial" w:eastAsia="Times New Roman" w:cs="Arial"/>
          </w:rPr>
          <w:delText>a</w:delText>
        </w:r>
        <w:r w:rsidRPr="19673A48" w:rsidDel="003E4B33" w:rsidR="2D8599B5">
          <w:rPr>
            <w:rFonts w:ascii="Arial" w:hAnsi="Arial" w:eastAsia="Times New Roman" w:cs="Arial"/>
          </w:rPr>
          <w:delText xml:space="preserve"> correct precursor and unexpected mass shifts; and ECOLI-ERROR for </w:delText>
        </w:r>
        <w:r w:rsidRPr="19673A48" w:rsidDel="003E4B33" w:rsidR="38FBF58A">
          <w:rPr>
            <w:rFonts w:ascii="Arial" w:hAnsi="Arial" w:eastAsia="Times New Roman" w:cs="Arial"/>
          </w:rPr>
          <w:delText xml:space="preserve">PrSMs with an incorrect precursor mass. </w:delText>
        </w:r>
        <w:r w:rsidRPr="19673A48" w:rsidDel="003E4B33" w:rsidR="775B4604">
          <w:rPr>
            <w:rFonts w:ascii="Arial" w:hAnsi="Arial" w:eastAsia="Times New Roman" w:cs="Arial"/>
          </w:rPr>
          <w:delText>The</w:delText>
        </w:r>
        <w:r w:rsidRPr="19673A48" w:rsidDel="003E4B33" w:rsidR="00513E10">
          <w:rPr>
            <w:rFonts w:ascii="Arial" w:hAnsi="Arial" w:eastAsia="Times New Roman" w:cs="Arial"/>
          </w:rPr>
          <w:delText xml:space="preserve"> mass spectra in three evaluation data sets were searched </w:delText>
        </w:r>
        <w:r w:rsidRPr="19673A48" w:rsidDel="003E4B33" w:rsidR="775B4604">
          <w:rPr>
            <w:rFonts w:ascii="Arial" w:hAnsi="Arial" w:eastAsia="Times New Roman" w:cs="Arial"/>
          </w:rPr>
          <w:delText xml:space="preserve">against the </w:delText>
        </w:r>
        <w:r w:rsidRPr="19673A48" w:rsidDel="003E4B33" w:rsidR="5D804727">
          <w:rPr>
            <w:rFonts w:ascii="Arial" w:hAnsi="Arial" w:eastAsia="Times New Roman" w:cs="Arial"/>
          </w:rPr>
          <w:delText>Uni</w:delText>
        </w:r>
        <w:r w:rsidRPr="19673A48" w:rsidDel="003E4B33" w:rsidR="00071056">
          <w:rPr>
            <w:rFonts w:ascii="Arial" w:hAnsi="Arial" w:eastAsia="Times New Roman" w:cs="Arial"/>
          </w:rPr>
          <w:delText>P</w:delText>
        </w:r>
        <w:r w:rsidRPr="19673A48" w:rsidDel="003E4B33" w:rsidR="5D804727">
          <w:rPr>
            <w:rFonts w:ascii="Arial" w:hAnsi="Arial" w:eastAsia="Times New Roman" w:cs="Arial"/>
          </w:rPr>
          <w:delText xml:space="preserve">rot </w:delText>
        </w:r>
        <w:r w:rsidRPr="19673A48" w:rsidDel="003E4B33" w:rsidR="3385F3ED">
          <w:rPr>
            <w:rFonts w:ascii="Arial" w:hAnsi="Arial" w:eastAsia="Times New Roman" w:cs="Arial"/>
            <w:i/>
            <w:iCs/>
            <w:rPrChange w:author="Liu, Xiaowen (Kevin)" w:date="2024-12-01T12:33:00Z" w:id="650">
              <w:rPr>
                <w:rFonts w:ascii="Arial" w:hAnsi="Arial" w:eastAsia="Times New Roman" w:cs="Arial"/>
              </w:rPr>
            </w:rPrChange>
          </w:rPr>
          <w:delText>E. coli</w:delText>
        </w:r>
        <w:r w:rsidRPr="19673A48" w:rsidDel="003E4B33" w:rsidR="3385F3ED">
          <w:rPr>
            <w:rFonts w:ascii="Arial" w:hAnsi="Arial" w:eastAsia="Times New Roman" w:cs="Arial"/>
          </w:rPr>
          <w:delText xml:space="preserve"> proteome database using TopPIC (version 1.7.6) </w:delText>
        </w:r>
        <w:r w:rsidRPr="19673A48" w:rsidDel="003E4B33" w:rsidR="3385F3ED">
          <w:rPr>
            <w:rFonts w:ascii="Arial" w:hAnsi="Arial" w:eastAsia="Times New Roman" w:cs="Arial"/>
            <w:rPrChange w:author="Wang, Daniel" w:date="2024-12-02T16:00:00Z" w:id="651">
              <w:rPr>
                <w:rFonts w:ascii="Arial" w:hAnsi="Arial" w:eastAsia="Times New Roman" w:cs="Arial"/>
                <w:highlight w:val="yellow"/>
              </w:rPr>
            </w:rPrChange>
          </w:rPr>
          <w:delText xml:space="preserve">with the same </w:delText>
        </w:r>
        <w:r w:rsidRPr="19673A48" w:rsidDel="003E4B33" w:rsidR="77D0410C">
          <w:rPr>
            <w:rFonts w:ascii="Arial" w:hAnsi="Arial" w:eastAsia="Times New Roman" w:cs="Arial"/>
            <w:rPrChange w:author="Wang, Daniel" w:date="2024-12-02T16:00:00Z" w:id="652">
              <w:rPr>
                <w:rFonts w:ascii="Arial" w:hAnsi="Arial" w:eastAsia="Times New Roman" w:cs="Arial"/>
                <w:highlight w:val="yellow"/>
              </w:rPr>
            </w:rPrChange>
          </w:rPr>
          <w:delText>parameter settings</w:delText>
        </w:r>
        <w:r w:rsidRPr="19673A48" w:rsidDel="003E4B33" w:rsidR="77D0410C">
          <w:rPr>
            <w:rFonts w:ascii="Arial" w:hAnsi="Arial" w:eastAsia="Times New Roman" w:cs="Arial"/>
          </w:rPr>
          <w:delText xml:space="preserve">. For each spectrum </w:delText>
        </w:r>
        <w:r w:rsidRPr="19673A48" w:rsidDel="003E4B33" w:rsidR="4B1AF8E6">
          <w:rPr>
            <w:rFonts w:ascii="Arial" w:hAnsi="Arial" w:eastAsia="Times New Roman" w:cs="Arial"/>
          </w:rPr>
          <w:delText>identified by both ECOLI-SHIFT and ECOLI-ERROR, we computed the difference between the number</w:delText>
        </w:r>
        <w:r w:rsidRPr="19673A48" w:rsidDel="003E4B33" w:rsidR="1A25DE72">
          <w:rPr>
            <w:rFonts w:ascii="Arial" w:hAnsi="Arial" w:eastAsia="Times New Roman" w:cs="Arial"/>
          </w:rPr>
          <w:delText>s</w:delText>
        </w:r>
        <w:r w:rsidRPr="19673A48" w:rsidDel="003E4B33" w:rsidR="4B1AF8E6">
          <w:rPr>
            <w:rFonts w:ascii="Arial" w:hAnsi="Arial" w:eastAsia="Times New Roman" w:cs="Arial"/>
          </w:rPr>
          <w:delText xml:space="preserve"> of matched </w:delText>
        </w:r>
        <w:r w:rsidRPr="19673A48" w:rsidDel="003E4B33" w:rsidR="49E02F2C">
          <w:rPr>
            <w:rFonts w:ascii="Arial" w:hAnsi="Arial" w:eastAsia="Times New Roman" w:cs="Arial"/>
            <w:rPrChange w:author="Wang, Daniel" w:date="2024-12-02T15:59:00Z" w:id="653">
              <w:rPr>
                <w:rFonts w:ascii="Arial" w:hAnsi="Arial" w:eastAsia="Times New Roman" w:cs="Arial"/>
                <w:highlight w:val="yellow"/>
              </w:rPr>
            </w:rPrChange>
          </w:rPr>
          <w:delText xml:space="preserve">theoretical </w:delText>
        </w:r>
        <w:r w:rsidRPr="19673A48" w:rsidDel="003E4B33" w:rsidR="4B1AF8E6">
          <w:rPr>
            <w:rFonts w:ascii="Arial" w:hAnsi="Arial" w:eastAsia="Times New Roman" w:cs="Arial"/>
            <w:rPrChange w:author="Wang, Daniel" w:date="2024-12-02T15:59:00Z" w:id="654">
              <w:rPr>
                <w:rFonts w:ascii="Arial" w:hAnsi="Arial" w:eastAsia="Times New Roman" w:cs="Arial"/>
                <w:highlight w:val="yellow"/>
              </w:rPr>
            </w:rPrChange>
          </w:rPr>
          <w:delText>fragment masses</w:delText>
        </w:r>
        <w:r w:rsidRPr="19673A48" w:rsidDel="003E4B33" w:rsidR="00875277">
          <w:rPr>
            <w:rFonts w:ascii="Arial" w:hAnsi="Arial" w:eastAsia="Times New Roman" w:cs="Arial"/>
          </w:rPr>
          <w:delText xml:space="preserve"> (</w:delText>
        </w:r>
        <w:r w:rsidRPr="19673A48" w:rsidDel="003E4B33" w:rsidR="775B4604">
          <w:rPr>
            <w:rFonts w:ascii="Arial" w:hAnsi="Arial" w:eastAsia="Times New Roman" w:cs="Arial"/>
            <w:highlight w:val="red"/>
            <w:rPrChange w:author="Liu, Xiaowen (Kevin)" w:date="2024-12-01T12:42:00Z" w:id="655">
              <w:rPr>
                <w:rFonts w:ascii="Arial" w:hAnsi="Arial" w:eastAsia="Times New Roman" w:cs="Arial"/>
              </w:rPr>
            </w:rPrChange>
          </w:rPr>
          <w:delText>theoretical or experimental??)</w:delText>
        </w:r>
        <w:r w:rsidRPr="19673A48" w:rsidDel="003E4B33" w:rsidR="4B1AF8E6">
          <w:rPr>
            <w:rFonts w:ascii="Arial" w:hAnsi="Arial" w:eastAsia="Times New Roman" w:cs="Arial"/>
          </w:rPr>
          <w:delText xml:space="preserve"> in the PrSMs </w:delText>
        </w:r>
        <w:r w:rsidRPr="19673A48" w:rsidDel="003E4B33" w:rsidR="1A25DE72">
          <w:rPr>
            <w:rFonts w:ascii="Arial" w:hAnsi="Arial" w:eastAsia="Times New Roman" w:cs="Arial"/>
          </w:rPr>
          <w:delText xml:space="preserve">reported </w:delText>
        </w:r>
        <w:r w:rsidRPr="19673A48" w:rsidDel="003E4B33" w:rsidR="4B1AF8E6">
          <w:rPr>
            <w:rFonts w:ascii="Arial" w:hAnsi="Arial" w:eastAsia="Times New Roman" w:cs="Arial"/>
          </w:rPr>
          <w:delText>by ECOLI-</w:delText>
        </w:r>
        <w:r w:rsidRPr="19673A48" w:rsidDel="003E4B33" w:rsidR="1A25DE72">
          <w:rPr>
            <w:rFonts w:ascii="Arial" w:hAnsi="Arial" w:eastAsia="Times New Roman" w:cs="Arial"/>
          </w:rPr>
          <w:delText xml:space="preserve">MATCH and ECOLI-ERROR as well as in the PrSMs reported by ECOLI-SHIFT and ECOLI-ERROR (Fig. </w:delText>
        </w:r>
        <w:r w:rsidRPr="19673A48" w:rsidDel="003E4B33" w:rsidR="7A61E580">
          <w:rPr>
            <w:rFonts w:ascii="Arial" w:hAnsi="Arial" w:eastAsia="Times New Roman" w:cs="Arial"/>
          </w:rPr>
          <w:delText>3</w:delText>
        </w:r>
        <w:r w:rsidRPr="19673A48" w:rsidDel="003E4B33" w:rsidR="1A25DE72">
          <w:rPr>
            <w:rFonts w:ascii="Arial" w:hAnsi="Arial" w:eastAsia="Times New Roman" w:cs="Arial"/>
          </w:rPr>
          <w:delText xml:space="preserve">). </w:delText>
        </w:r>
        <w:r w:rsidRPr="19673A48" w:rsidDel="003E4B33" w:rsidR="1FF651D9">
          <w:rPr>
            <w:rFonts w:ascii="Arial" w:hAnsi="Arial" w:eastAsia="Times New Roman" w:cs="Arial"/>
          </w:rPr>
          <w:delText xml:space="preserve">As expected, we can see the distribution of </w:delText>
        </w:r>
        <w:r w:rsidRPr="19673A48" w:rsidDel="003E4B33" w:rsidR="17BF9E20">
          <w:rPr>
            <w:rFonts w:ascii="Arial" w:hAnsi="Arial" w:eastAsia="Times New Roman" w:cs="Arial"/>
          </w:rPr>
          <w:delText xml:space="preserve">the difference in the </w:delText>
        </w:r>
        <w:r w:rsidRPr="19673A48" w:rsidDel="003E4B33" w:rsidR="1FF651D9">
          <w:rPr>
            <w:rFonts w:ascii="Arial" w:hAnsi="Arial" w:eastAsia="Times New Roman" w:cs="Arial"/>
          </w:rPr>
          <w:delText xml:space="preserve">matched </w:delText>
        </w:r>
        <w:r w:rsidRPr="19673A48" w:rsidDel="003E4B33" w:rsidR="48FBF5CD">
          <w:rPr>
            <w:rFonts w:ascii="Arial" w:hAnsi="Arial" w:eastAsia="Times New Roman" w:cs="Arial"/>
          </w:rPr>
          <w:delText xml:space="preserve">theoretical </w:delText>
        </w:r>
        <w:r w:rsidRPr="19673A48" w:rsidDel="003E4B33" w:rsidR="1FF651D9">
          <w:rPr>
            <w:rFonts w:ascii="Arial" w:hAnsi="Arial" w:eastAsia="Times New Roman" w:cs="Arial"/>
          </w:rPr>
          <w:delText>fragment</w:delText>
        </w:r>
        <w:r w:rsidRPr="19673A48" w:rsidDel="003E4B33" w:rsidR="0BBFA162">
          <w:rPr>
            <w:rFonts w:ascii="Arial" w:hAnsi="Arial" w:eastAsia="Times New Roman" w:cs="Arial"/>
          </w:rPr>
          <w:delText xml:space="preserve"> masses </w:delText>
        </w:r>
        <w:r w:rsidRPr="19673A48" w:rsidDel="003E4B33" w:rsidR="0C58530B">
          <w:rPr>
            <w:rFonts w:ascii="Arial" w:hAnsi="Arial" w:eastAsia="Times New Roman" w:cs="Arial"/>
          </w:rPr>
          <w:delText>between ECOLI-SHIFT and ECOLI-ERROR</w:delText>
        </w:r>
        <w:r w:rsidRPr="19673A48" w:rsidDel="003E4B33" w:rsidR="1FF651D9">
          <w:rPr>
            <w:rFonts w:ascii="Arial" w:hAnsi="Arial" w:eastAsia="Times New Roman" w:cs="Arial"/>
          </w:rPr>
          <w:delText xml:space="preserve"> </w:delText>
        </w:r>
        <w:r w:rsidRPr="19673A48" w:rsidDel="003E4B33" w:rsidR="4D5D7C26">
          <w:rPr>
            <w:rFonts w:ascii="Arial" w:hAnsi="Arial" w:eastAsia="Times New Roman" w:cs="Arial"/>
          </w:rPr>
          <w:delText>is more left-skewed than that of ECOLI-MATCH and ECOLI-ERROR</w:delText>
        </w:r>
        <w:r w:rsidRPr="19673A48" w:rsidDel="003E4B33" w:rsidR="00E2208C">
          <w:rPr>
            <w:rFonts w:ascii="Arial" w:hAnsi="Arial" w:eastAsia="Times New Roman" w:cs="Arial"/>
          </w:rPr>
          <w:delText xml:space="preserve">. And </w:delText>
        </w:r>
        <w:r w:rsidRPr="19673A48" w:rsidDel="003E4B33" w:rsidR="00B10847">
          <w:rPr>
            <w:rFonts w:ascii="Arial" w:hAnsi="Arial" w:eastAsia="Times New Roman" w:cs="Arial"/>
          </w:rPr>
          <w:delText xml:space="preserve">the incorrect precursor increased the number of matched fragment masses by at most 2. </w:delText>
        </w:r>
        <w:r w:rsidRPr="19673A48" w:rsidDel="003E4B33" w:rsidR="00F21D97">
          <w:rPr>
            <w:rFonts w:ascii="Arial" w:hAnsi="Arial" w:eastAsia="Times New Roman" w:cs="Arial"/>
          </w:rPr>
          <w:delText xml:space="preserve">Based on this results, </w:delText>
        </w:r>
        <w:r w:rsidRPr="19673A48" w:rsidDel="003E4B33" w:rsidR="00F4682E">
          <w:rPr>
            <w:rFonts w:ascii="Arial" w:hAnsi="Arial" w:eastAsia="Times New Roman" w:cs="Arial"/>
          </w:rPr>
          <w:delText>if the two precursors of a</w:delText>
        </w:r>
        <w:r w:rsidRPr="19673A48" w:rsidDel="003E4B33" w:rsidR="005A3395">
          <w:rPr>
            <w:rFonts w:ascii="Arial" w:hAnsi="Arial" w:eastAsia="Times New Roman" w:cs="Arial"/>
          </w:rPr>
          <w:delText xml:space="preserve"> multiplexed MS/MS spectrum are matched to the same protein</w:delText>
        </w:r>
        <w:r w:rsidRPr="19673A48" w:rsidDel="003E4B33" w:rsidR="009F6C68">
          <w:rPr>
            <w:rFonts w:ascii="Arial" w:hAnsi="Arial" w:eastAsia="Times New Roman" w:cs="Arial"/>
          </w:rPr>
          <w:delText xml:space="preserve"> and the </w:delText>
        </w:r>
        <w:r w:rsidRPr="19673A48" w:rsidDel="003E4B33" w:rsidR="003532A1">
          <w:rPr>
            <w:rFonts w:ascii="Arial" w:hAnsi="Arial" w:eastAsia="Times New Roman" w:cs="Arial"/>
          </w:rPr>
          <w:delText xml:space="preserve">PrSM of the </w:delText>
        </w:r>
        <w:r w:rsidRPr="19673A48" w:rsidDel="003E4B33" w:rsidR="009F6C68">
          <w:rPr>
            <w:rFonts w:ascii="Arial" w:hAnsi="Arial" w:eastAsia="Times New Roman" w:cs="Arial"/>
          </w:rPr>
          <w:delText xml:space="preserve">second most abundant precursor </w:delText>
        </w:r>
        <w:r w:rsidRPr="19673A48" w:rsidDel="003E4B33" w:rsidR="003532A1">
          <w:rPr>
            <w:rFonts w:ascii="Arial" w:hAnsi="Arial" w:eastAsia="Times New Roman" w:cs="Arial"/>
          </w:rPr>
          <w:delText>contains &gt;=3</w:delText>
        </w:r>
        <w:r w:rsidRPr="19673A48" w:rsidDel="003E4B33" w:rsidR="005F24D2">
          <w:rPr>
            <w:rFonts w:ascii="Arial" w:hAnsi="Arial" w:eastAsia="Times New Roman" w:cs="Arial"/>
          </w:rPr>
          <w:delText xml:space="preserve"> (set the default setting for parameter </w:delText>
        </w:r>
        <w:r w:rsidRPr="19673A48" w:rsidDel="003E4B33" w:rsidR="005F24D2">
          <w:rPr>
            <w:rFonts w:ascii="Cambria Math" w:hAnsi="Cambria Math" w:eastAsia="Times New Roman" w:cs="Arial"/>
            <w:i/>
            <w:iCs/>
            <w:color w:val="000000" w:themeColor="text1"/>
          </w:rPr>
          <w:delText xml:space="preserve">𝛾 </w:delText>
        </w:r>
        <w:r w:rsidRPr="19673A48" w:rsidDel="003E4B33" w:rsidR="005F24D2">
          <w:rPr>
            <w:rFonts w:ascii="Arial" w:hAnsi="Arial" w:eastAsia="Times New Roman" w:cs="Arial"/>
          </w:rPr>
          <w:delText xml:space="preserve"> to 3)</w:delText>
        </w:r>
        <w:r w:rsidRPr="19673A48" w:rsidDel="003E4B33" w:rsidR="003532A1">
          <w:rPr>
            <w:rFonts w:ascii="Arial" w:hAnsi="Arial" w:eastAsia="Times New Roman" w:cs="Arial"/>
          </w:rPr>
          <w:delText xml:space="preserve"> more </w:delText>
        </w:r>
        <w:r w:rsidRPr="19673A48" w:rsidDel="003E4B33" w:rsidR="003524CC">
          <w:rPr>
            <w:rFonts w:ascii="Arial" w:hAnsi="Arial" w:eastAsia="Times New Roman" w:cs="Arial"/>
          </w:rPr>
          <w:delText xml:space="preserve">matched fragment masses compared with the PrSM of the most abundant precursor, the </w:delText>
        </w:r>
        <w:r w:rsidRPr="19673A48" w:rsidDel="003E4B33" w:rsidR="00F974BF">
          <w:rPr>
            <w:rFonts w:ascii="Arial" w:hAnsi="Arial" w:eastAsia="Times New Roman" w:cs="Arial"/>
          </w:rPr>
          <w:delText xml:space="preserve">PrSM of the most abundant precursor is </w:delText>
        </w:r>
        <w:r w:rsidRPr="19673A48" w:rsidDel="003E4B33" w:rsidR="00A35A0D">
          <w:rPr>
            <w:rFonts w:ascii="Arial" w:hAnsi="Arial" w:eastAsia="Times New Roman" w:cs="Arial"/>
          </w:rPr>
          <w:delText xml:space="preserve">treated as a precursor assignment error, the second abundant precursor is </w:delText>
        </w:r>
        <w:r w:rsidRPr="19673A48" w:rsidDel="003E4B33" w:rsidR="008A7969">
          <w:rPr>
            <w:rFonts w:ascii="Arial" w:hAnsi="Arial" w:eastAsia="Times New Roman" w:cs="Arial"/>
          </w:rPr>
          <w:delText xml:space="preserve">chosen as the primary precursor to fix the error (see Methods). </w:delText>
        </w:r>
      </w:del>
    </w:p>
    <w:p w:rsidRPr="00667594" w:rsidR="00C666A0" w:rsidDel="003E4B33" w:rsidP="0A993C85" w:rsidRDefault="44E68320" w14:paraId="1474B27D" w14:textId="75B32BF7">
      <w:pPr>
        <w:spacing w:after="0" w:line="360" w:lineRule="auto"/>
        <w:jc w:val="both"/>
        <w:rPr>
          <w:del w:author="Liu, Xiaowen (Kevin)" w:date="2024-12-09T13:00:00Z" w16du:dateUtc="2024-12-09T19:00:00Z" w:id="656"/>
          <w:rFonts w:ascii="Arial" w:hAnsi="Arial" w:eastAsia="Times New Roman" w:cs="Arial"/>
          <w:b/>
          <w:bCs/>
        </w:rPr>
      </w:pPr>
      <w:del w:author="Liu, Xiaowen (Kevin)" w:date="2024-12-09T13:00:00Z" w16du:dateUtc="2024-12-09T19:00:00Z" w:id="657">
        <w:r w:rsidRPr="19673A48" w:rsidDel="003E4B33">
          <w:rPr>
            <w:rFonts w:ascii="Arial" w:hAnsi="Arial" w:eastAsia="Times New Roman" w:cs="Arial"/>
            <w:b/>
            <w:bCs/>
          </w:rPr>
          <w:delText xml:space="preserve">Evaluation </w:delText>
        </w:r>
        <w:r w:rsidRPr="19673A48" w:rsidDel="003E4B33" w:rsidR="00292BD5">
          <w:rPr>
            <w:rFonts w:ascii="Arial" w:hAnsi="Arial" w:eastAsia="Times New Roman" w:cs="Arial"/>
            <w:b/>
            <w:bCs/>
          </w:rPr>
          <w:delText xml:space="preserve">on </w:delText>
        </w:r>
        <w:r w:rsidRPr="19673A48" w:rsidDel="003E4B33">
          <w:rPr>
            <w:rFonts w:ascii="Arial" w:hAnsi="Arial" w:eastAsia="Times New Roman" w:cs="Arial"/>
            <w:b/>
            <w:bCs/>
          </w:rPr>
          <w:delText>p</w:delText>
        </w:r>
        <w:r w:rsidRPr="19673A48" w:rsidDel="003E4B33" w:rsidR="68CB0AAE">
          <w:rPr>
            <w:rFonts w:ascii="Arial" w:hAnsi="Arial" w:eastAsia="Times New Roman" w:cs="Arial"/>
            <w:b/>
            <w:bCs/>
          </w:rPr>
          <w:delText xml:space="preserve">seudo-multiplexed MS/MS </w:delText>
        </w:r>
        <w:r w:rsidRPr="19673A48" w:rsidDel="003E4B33">
          <w:rPr>
            <w:rFonts w:ascii="Arial" w:hAnsi="Arial" w:eastAsia="Times New Roman" w:cs="Arial"/>
            <w:b/>
            <w:bCs/>
          </w:rPr>
          <w:delText>s</w:delText>
        </w:r>
        <w:r w:rsidRPr="19673A48" w:rsidDel="003E4B33" w:rsidR="68CB0AAE">
          <w:rPr>
            <w:rFonts w:ascii="Arial" w:hAnsi="Arial" w:eastAsia="Times New Roman" w:cs="Arial"/>
            <w:b/>
            <w:bCs/>
          </w:rPr>
          <w:delText>pectra</w:delText>
        </w:r>
      </w:del>
    </w:p>
    <w:p w:rsidRPr="00667594" w:rsidR="0052530F" w:rsidDel="003E4B33" w:rsidP="0A993C85" w:rsidRDefault="0790ED48" w14:paraId="5A39E254" w14:textId="0F19A173">
      <w:pPr>
        <w:spacing w:after="0" w:line="360" w:lineRule="auto"/>
        <w:ind w:firstLine="360"/>
        <w:jc w:val="both"/>
        <w:rPr>
          <w:del w:author="Liu, Xiaowen (Kevin)" w:date="2024-12-09T13:00:00Z" w16du:dateUtc="2024-12-09T19:00:00Z" w:id="658"/>
          <w:rFonts w:ascii="Arial" w:hAnsi="Arial" w:eastAsia="Times New Roman" w:cs="Arial"/>
        </w:rPr>
      </w:pPr>
      <w:del w:author="Liu, Xiaowen (Kevin)" w:date="2024-12-09T13:00:00Z" w16du:dateUtc="2024-12-09T19:00:00Z" w:id="659">
        <w:r w:rsidRPr="19673A48" w:rsidDel="003E4B33">
          <w:rPr>
            <w:rFonts w:ascii="Arial" w:hAnsi="Arial" w:eastAsia="Times New Roman" w:cs="Arial"/>
          </w:rPr>
          <w:delText xml:space="preserve">To </w:delText>
        </w:r>
        <w:r w:rsidRPr="19673A48" w:rsidDel="003E4B33" w:rsidR="1650B76E">
          <w:rPr>
            <w:rFonts w:ascii="Arial" w:hAnsi="Arial" w:eastAsia="Times New Roman" w:cs="Arial"/>
          </w:rPr>
          <w:delText xml:space="preserve">evaluate the performance of </w:delText>
        </w:r>
        <w:r w:rsidRPr="19673A48" w:rsidDel="003E4B33" w:rsidR="00BD1914">
          <w:rPr>
            <w:rFonts w:ascii="Arial" w:hAnsi="Arial" w:eastAsia="Times New Roman" w:cs="Arial"/>
          </w:rPr>
          <w:delText>TopMPI</w:delText>
        </w:r>
        <w:r w:rsidRPr="19673A48" w:rsidDel="003E4B33" w:rsidR="4A61F22C">
          <w:rPr>
            <w:rFonts w:ascii="Arial" w:hAnsi="Arial" w:eastAsia="Times New Roman" w:cs="Arial"/>
          </w:rPr>
          <w:delText xml:space="preserve"> for identifying</w:delText>
        </w:r>
        <w:r w:rsidRPr="19673A48" w:rsidDel="003E4B33" w:rsidR="1650B76E">
          <w:rPr>
            <w:rFonts w:ascii="Arial" w:hAnsi="Arial" w:eastAsia="Times New Roman" w:cs="Arial"/>
          </w:rPr>
          <w:delText xml:space="preserve"> </w:delText>
        </w:r>
        <w:r w:rsidRPr="19673A48" w:rsidDel="003E4B33" w:rsidR="4A61F22C">
          <w:rPr>
            <w:rFonts w:ascii="Arial" w:hAnsi="Arial" w:eastAsia="Times New Roman" w:cs="Arial"/>
          </w:rPr>
          <w:delText xml:space="preserve">multiplexed spectra, </w:delText>
        </w:r>
        <w:r w:rsidRPr="19673A48" w:rsidDel="003E4B33">
          <w:rPr>
            <w:rFonts w:ascii="Arial" w:hAnsi="Arial" w:eastAsia="Times New Roman" w:cs="Arial"/>
          </w:rPr>
          <w:delText>we generated a</w:delText>
        </w:r>
        <w:r w:rsidRPr="19673A48" w:rsidDel="003E4B33" w:rsidR="00BD1914">
          <w:rPr>
            <w:rFonts w:ascii="Arial" w:hAnsi="Arial" w:eastAsia="Times New Roman" w:cs="Arial"/>
          </w:rPr>
          <w:delText>n evaluation</w:delText>
        </w:r>
        <w:r w:rsidRPr="19673A48" w:rsidDel="003E4B33">
          <w:rPr>
            <w:rFonts w:ascii="Arial" w:hAnsi="Arial" w:eastAsia="Times New Roman" w:cs="Arial"/>
          </w:rPr>
          <w:delText xml:space="preserve"> set of pseudo-multiplexed MS/MS spectra by combining two non-multiplexed MS/MS spectra identified from the </w:delText>
        </w:r>
        <w:r w:rsidRPr="19673A48" w:rsidDel="003E4B33" w:rsidR="43C199B3">
          <w:rPr>
            <w:rFonts w:ascii="Arial" w:hAnsi="Arial" w:eastAsia="Times New Roman" w:cs="Arial"/>
          </w:rPr>
          <w:delText xml:space="preserve">first </w:delText>
        </w:r>
        <w:r w:rsidRPr="19673A48" w:rsidDel="003E4B33" w:rsidR="28141F44">
          <w:rPr>
            <w:rFonts w:ascii="Arial" w:hAnsi="Arial" w:eastAsia="Times New Roman" w:cs="Arial"/>
          </w:rPr>
          <w:delText xml:space="preserve">replicate of the </w:delText>
        </w:r>
        <w:r w:rsidRPr="19673A48" w:rsidDel="003E4B33">
          <w:rPr>
            <w:rFonts w:ascii="Arial" w:hAnsi="Arial" w:eastAsia="Times New Roman" w:cs="Arial"/>
            <w:i/>
            <w:iCs/>
          </w:rPr>
          <w:delText>E. coli</w:delText>
        </w:r>
        <w:r w:rsidRPr="19673A48" w:rsidDel="003E4B33">
          <w:rPr>
            <w:rFonts w:ascii="Arial" w:hAnsi="Arial" w:eastAsia="Times New Roman" w:cs="Arial"/>
          </w:rPr>
          <w:delText xml:space="preserve"> data</w:delText>
        </w:r>
        <w:r w:rsidRPr="19673A48" w:rsidDel="003E4B33" w:rsidR="28141F44">
          <w:rPr>
            <w:rFonts w:ascii="Arial" w:hAnsi="Arial" w:eastAsia="Times New Roman" w:cs="Arial"/>
          </w:rPr>
          <w:delText xml:space="preserve"> </w:delText>
        </w:r>
        <w:r w:rsidRPr="19673A48" w:rsidDel="003E4B33">
          <w:rPr>
            <w:rFonts w:ascii="Arial" w:hAnsi="Arial" w:eastAsia="Times New Roman" w:cs="Arial"/>
          </w:rPr>
          <w:delText xml:space="preserve">set. </w:delText>
        </w:r>
        <w:bookmarkStart w:name="_Hlk180479438" w:id="660"/>
        <w:r w:rsidRPr="19673A48" w:rsidDel="003E4B33">
          <w:rPr>
            <w:rFonts w:ascii="Arial" w:hAnsi="Arial" w:eastAsia="Times New Roman" w:cs="Arial"/>
          </w:rPr>
          <w:delText xml:space="preserve">TopPIC </w:delText>
        </w:r>
        <w:r w:rsidRPr="19673A48" w:rsidDel="003E4B33" w:rsidR="0FB3FA4B">
          <w:rPr>
            <w:rFonts w:ascii="Arial" w:hAnsi="Arial" w:eastAsia="Times New Roman" w:cs="Arial"/>
          </w:rPr>
          <w:delText>(</w:delText>
        </w:r>
        <w:r w:rsidRPr="19673A48" w:rsidDel="003E4B33" w:rsidR="5653A72D">
          <w:rPr>
            <w:rFonts w:ascii="Arial" w:hAnsi="Arial" w:eastAsia="Times New Roman" w:cs="Arial"/>
          </w:rPr>
          <w:delText>version 1.7.6</w:delText>
        </w:r>
        <w:r w:rsidRPr="19673A48" w:rsidDel="003E4B33" w:rsidR="0FB3FA4B">
          <w:rPr>
            <w:rFonts w:ascii="Arial" w:hAnsi="Arial" w:eastAsia="Times New Roman" w:cs="Arial"/>
          </w:rPr>
          <w:delText xml:space="preserve">) was used to search the MS/MS spectra against the UniProt </w:delText>
        </w:r>
        <w:r w:rsidRPr="19673A48" w:rsidDel="003E4B33" w:rsidR="0FB3FA4B">
          <w:rPr>
            <w:rFonts w:ascii="Arial" w:hAnsi="Arial" w:eastAsia="Times New Roman" w:cs="Arial"/>
            <w:i/>
            <w:iCs/>
          </w:rPr>
          <w:delText>E. coli</w:delText>
        </w:r>
        <w:r w:rsidRPr="19673A48" w:rsidDel="003E4B33" w:rsidR="0FB3FA4B">
          <w:rPr>
            <w:rFonts w:ascii="Arial" w:hAnsi="Arial" w:eastAsia="Times New Roman" w:cs="Arial"/>
          </w:rPr>
          <w:delText xml:space="preserve"> K12 proteome database (version </w:delText>
        </w:r>
        <w:r w:rsidRPr="19673A48" w:rsidDel="003E4B33" w:rsidR="2BF87447">
          <w:rPr>
            <w:rFonts w:ascii="Arial" w:hAnsi="Arial" w:eastAsia="Times New Roman" w:cs="Arial"/>
          </w:rPr>
          <w:delText>September 7</w:delText>
        </w:r>
        <w:r w:rsidRPr="19673A48" w:rsidDel="003E4B33" w:rsidR="0FB3FA4B">
          <w:rPr>
            <w:rFonts w:ascii="Arial" w:hAnsi="Arial" w:eastAsia="Times New Roman" w:cs="Arial"/>
          </w:rPr>
          <w:delText>,</w:delText>
        </w:r>
        <w:r w:rsidRPr="19673A48" w:rsidDel="003E4B33" w:rsidR="2BF87447">
          <w:rPr>
            <w:rFonts w:ascii="Arial" w:hAnsi="Arial" w:eastAsia="Times New Roman" w:cs="Arial"/>
          </w:rPr>
          <w:delText xml:space="preserve"> 2023; 4530</w:delText>
        </w:r>
        <w:r w:rsidRPr="19673A48" w:rsidDel="003E4B33" w:rsidR="43E9B206">
          <w:rPr>
            <w:rFonts w:ascii="Arial" w:hAnsi="Arial" w:eastAsia="Times New Roman" w:cs="Arial"/>
          </w:rPr>
          <w:delText xml:space="preserve"> entries) and</w:delText>
        </w:r>
        <w:r w:rsidRPr="19673A48" w:rsidDel="003E4B33" w:rsidR="5653A72D">
          <w:rPr>
            <w:rFonts w:ascii="Arial" w:hAnsi="Arial" w:eastAsia="Times New Roman" w:cs="Arial"/>
          </w:rPr>
          <w:delText xml:space="preserve"> </w:delText>
        </w:r>
        <w:r w:rsidRPr="19673A48" w:rsidDel="003E4B33">
          <w:rPr>
            <w:rFonts w:ascii="Arial" w:hAnsi="Arial" w:eastAsia="Times New Roman" w:cs="Arial"/>
          </w:rPr>
          <w:delText xml:space="preserve">identified 1779 </w:delText>
        </w:r>
        <w:r w:rsidRPr="19673A48" w:rsidDel="003E4B33" w:rsidR="00BD1914">
          <w:rPr>
            <w:rFonts w:ascii="Arial" w:hAnsi="Arial" w:eastAsia="Times New Roman" w:cs="Arial"/>
          </w:rPr>
          <w:delText>PrSM</w:delText>
        </w:r>
        <w:r w:rsidRPr="19673A48" w:rsidDel="003E4B33">
          <w:rPr>
            <w:rFonts w:ascii="Arial" w:hAnsi="Arial" w:eastAsia="Times New Roman" w:cs="Arial"/>
          </w:rPr>
          <w:delText xml:space="preserve"> with an E-value cutoff of 0.01</w:delText>
        </w:r>
      </w:del>
      <w:del w:author="Liu, Xiaowen (Kevin)" w:date="2024-12-01T12:52:00Z" w:id="661">
        <w:r w:rsidRPr="19673A48" w:rsidDel="0790ED48" w:rsidR="3FC2C234">
          <w:rPr>
            <w:rFonts w:ascii="Arial" w:hAnsi="Arial" w:eastAsia="Times New Roman" w:cs="Arial"/>
          </w:rPr>
          <w:delText>.</w:delText>
        </w:r>
      </w:del>
      <w:del w:author="Liu, Xiaowen (Kevin)" w:date="2024-12-09T13:00:00Z" w16du:dateUtc="2024-12-09T19:00:00Z" w:id="662">
        <w:r w:rsidRPr="19673A48" w:rsidDel="003E4B33">
          <w:rPr>
            <w:rFonts w:ascii="Arial" w:hAnsi="Arial" w:eastAsia="Times New Roman" w:cs="Arial"/>
          </w:rPr>
          <w:delText xml:space="preserve"> </w:delText>
        </w:r>
        <w:r w:rsidRPr="19673A48" w:rsidDel="003E4B33" w:rsidR="3A5AD304">
          <w:rPr>
            <w:rFonts w:ascii="Arial" w:hAnsi="Arial" w:eastAsia="Times New Roman" w:cs="Arial"/>
          </w:rPr>
          <w:delText>(</w:delText>
        </w:r>
        <w:r w:rsidRPr="19673A48" w:rsidDel="003E4B33" w:rsidR="61116DA6">
          <w:rPr>
            <w:rFonts w:ascii="Arial" w:hAnsi="Arial" w:eastAsia="Times New Roman" w:cs="Arial"/>
          </w:rPr>
          <w:delText xml:space="preserve">parameters settings detailed in Supplemental </w:delText>
        </w:r>
        <w:r w:rsidRPr="19673A48" w:rsidDel="003E4B33" w:rsidR="4BCB9378">
          <w:rPr>
            <w:rFonts w:ascii="Arial" w:hAnsi="Arial" w:eastAsia="Times New Roman" w:cs="Arial"/>
          </w:rPr>
          <w:delText>Table S1 and S</w:delText>
        </w:r>
        <w:r w:rsidRPr="19673A48" w:rsidDel="003E4B33" w:rsidR="778FB0A9">
          <w:rPr>
            <w:rFonts w:ascii="Arial" w:hAnsi="Arial" w:eastAsia="Times New Roman" w:cs="Arial"/>
          </w:rPr>
          <w:delText>3</w:delText>
        </w:r>
        <w:r w:rsidRPr="19673A48" w:rsidDel="003E4B33" w:rsidR="61116DA6">
          <w:rPr>
            <w:rFonts w:ascii="Arial" w:hAnsi="Arial" w:eastAsia="Times New Roman" w:cs="Arial"/>
          </w:rPr>
          <w:delText>)</w:delText>
        </w:r>
        <w:r w:rsidRPr="19673A48" w:rsidDel="003E4B33" w:rsidR="4BCB9378">
          <w:rPr>
            <w:rFonts w:ascii="Arial" w:hAnsi="Arial" w:eastAsia="Times New Roman" w:cs="Arial"/>
          </w:rPr>
          <w:delText>.</w:delText>
        </w:r>
        <w:r w:rsidRPr="19673A48" w:rsidDel="003E4B33" w:rsidR="01930481">
          <w:rPr>
            <w:rFonts w:ascii="Arial" w:hAnsi="Arial" w:eastAsia="Times New Roman" w:cs="Arial"/>
          </w:rPr>
          <w:delText xml:space="preserve"> </w:delText>
        </w:r>
        <w:bookmarkEnd w:id="660"/>
        <w:r w:rsidRPr="19673A48" w:rsidDel="003E4B33" w:rsidR="3C14E7A6">
          <w:rPr>
            <w:rFonts w:ascii="Arial" w:hAnsi="Arial" w:eastAsia="Arial" w:cs="Arial"/>
            <w:color w:val="000000" w:themeColor="text1"/>
          </w:rPr>
          <w:delText xml:space="preserve">As some of the identified MS/MS spectra were multiplexed ones, we filtered the identified spectra using the SCPFs observed in their isolation windows in MS1 spectra. For each of the 1779 MS/MS spectra, we ranked the SCPFs observed in its isolation window based on the sum of the peak intensities of the feature in the window. If the intensity sum of the top SCPF was less than 85% of the total peak intensity sum of all the SCPFs, the MS/MS spectrum was removed, resulting in </w:delText>
        </w:r>
        <w:r w:rsidRPr="19673A48" w:rsidDel="003E4B33" w:rsidR="1442DBE5">
          <w:rPr>
            <w:rFonts w:ascii="Arial" w:hAnsi="Arial" w:eastAsia="Times New Roman" w:cs="Arial"/>
          </w:rPr>
          <w:delText xml:space="preserve">498 </w:delText>
        </w:r>
        <w:r w:rsidRPr="19673A48" w:rsidDel="003E4B33" w:rsidR="3C14E7A6">
          <w:rPr>
            <w:rFonts w:ascii="Arial" w:hAnsi="Arial" w:eastAsia="Arial" w:cs="Arial"/>
            <w:color w:val="000000" w:themeColor="text1"/>
          </w:rPr>
          <w:delText>spectra.</w:delText>
        </w:r>
        <w:r w:rsidRPr="19673A48" w:rsidDel="003E4B33">
          <w:rPr>
            <w:rFonts w:ascii="Arial" w:hAnsi="Arial" w:eastAsia="Times New Roman" w:cs="Arial"/>
          </w:rPr>
          <w:delText xml:space="preserve"> A pair of spectra in the </w:delText>
        </w:r>
        <w:r w:rsidRPr="19673A48" w:rsidDel="003E4B33" w:rsidR="7F704F5E">
          <w:rPr>
            <w:rFonts w:ascii="Arial" w:hAnsi="Arial" w:eastAsia="Times New Roman" w:cs="Arial"/>
          </w:rPr>
          <w:delText xml:space="preserve">498 </w:delText>
        </w:r>
        <w:r w:rsidRPr="19673A48" w:rsidDel="003E4B33">
          <w:rPr>
            <w:rFonts w:ascii="Arial" w:hAnsi="Arial" w:eastAsia="Times New Roman" w:cs="Arial"/>
          </w:rPr>
          <w:delText xml:space="preserve">spectra is a matched pair if (1) the charge states of their top SCPFs are different, (2) the distance between the average </w:delText>
        </w:r>
        <w:r w:rsidRPr="19673A48" w:rsidDel="003E4B33">
          <w:rPr>
            <w:rFonts w:ascii="Arial" w:hAnsi="Arial" w:eastAsia="Times New Roman" w:cs="Arial"/>
            <w:i/>
            <w:iCs/>
          </w:rPr>
          <w:delText xml:space="preserve">m/z </w:delText>
        </w:r>
        <w:r w:rsidRPr="19673A48" w:rsidDel="003E4B33">
          <w:rPr>
            <w:rFonts w:ascii="Arial" w:hAnsi="Arial" w:eastAsia="Times New Roman" w:cs="Arial"/>
          </w:rPr>
          <w:delText>values of their SCPFs were no more than 1.5 m/z, and (3) their proteoform identifications were from two different proteins.</w:delText>
        </w:r>
        <w:r w:rsidRPr="19673A48" w:rsidDel="003E4B33" w:rsidR="29CFFE91">
          <w:rPr>
            <w:rFonts w:ascii="Arial" w:hAnsi="Arial" w:eastAsia="Times New Roman" w:cs="Arial"/>
          </w:rPr>
          <w:delText xml:space="preserve"> A total of</w:delText>
        </w:r>
        <w:r w:rsidRPr="19673A48" w:rsidDel="003E4B33">
          <w:rPr>
            <w:rFonts w:ascii="Arial" w:hAnsi="Arial" w:eastAsia="Times New Roman" w:cs="Arial"/>
          </w:rPr>
          <w:delText xml:space="preserve"> </w:delText>
        </w:r>
        <w:r w:rsidRPr="19673A48" w:rsidDel="003E4B33" w:rsidR="08D8290E">
          <w:rPr>
            <w:rFonts w:ascii="Arial" w:hAnsi="Arial" w:eastAsia="Times New Roman" w:cs="Arial"/>
          </w:rPr>
          <w:delText xml:space="preserve">725 </w:delText>
        </w:r>
        <w:r w:rsidRPr="19673A48" w:rsidDel="003E4B33" w:rsidR="62DD2E3E">
          <w:rPr>
            <w:rFonts w:ascii="Arial" w:hAnsi="Arial" w:eastAsia="Times New Roman" w:cs="Arial"/>
          </w:rPr>
          <w:delText xml:space="preserve">matched spectrum pairs were found in the list of </w:delText>
        </w:r>
        <w:r w:rsidRPr="19673A48" w:rsidDel="003E4B33" w:rsidR="29386187">
          <w:rPr>
            <w:rFonts w:ascii="Arial" w:hAnsi="Arial" w:eastAsia="Times New Roman" w:cs="Arial"/>
          </w:rPr>
          <w:delText xml:space="preserve">498 </w:delText>
        </w:r>
        <w:r w:rsidRPr="19673A48" w:rsidDel="003E4B33" w:rsidR="62DD2E3E">
          <w:rPr>
            <w:rFonts w:ascii="Arial" w:hAnsi="Arial" w:eastAsia="Times New Roman" w:cs="Arial"/>
          </w:rPr>
          <w:delText>spectra, and a pseudo-multiplexed MS/MS spectrum was generated for each matched spectrum pair by combining the fragment masses of two spectra</w:delText>
        </w:r>
        <w:r w:rsidRPr="19673A48" w:rsidDel="003E4B33" w:rsidR="032E6835">
          <w:rPr>
            <w:rFonts w:ascii="Arial" w:hAnsi="Arial" w:eastAsia="Times New Roman" w:cs="Arial"/>
          </w:rPr>
          <w:delText xml:space="preserve"> with</w:delText>
        </w:r>
        <w:r w:rsidRPr="19673A48" w:rsidDel="003E4B33" w:rsidR="6AD880F2">
          <w:rPr>
            <w:rFonts w:ascii="Arial" w:hAnsi="Arial" w:eastAsia="Times New Roman" w:cs="Arial"/>
          </w:rPr>
          <w:delText xml:space="preserve"> their original mass intensities</w:delText>
        </w:r>
        <w:r w:rsidRPr="19673A48" w:rsidDel="003E4B33" w:rsidR="62DD2E3E">
          <w:rPr>
            <w:rFonts w:ascii="Arial" w:hAnsi="Arial" w:eastAsia="Times New Roman" w:cs="Arial"/>
          </w:rPr>
          <w:delText>.</w:delText>
        </w:r>
        <w:r w:rsidRPr="19673A48" w:rsidDel="003E4B33" w:rsidR="6AD880F2">
          <w:rPr>
            <w:rFonts w:ascii="Arial" w:hAnsi="Arial" w:eastAsia="Times New Roman" w:cs="Arial"/>
          </w:rPr>
          <w:delText xml:space="preserve"> Because TopPIC does not use mass intensities in database search-based proteoform identification, </w:delText>
        </w:r>
        <w:r w:rsidRPr="19673A48" w:rsidDel="003E4B33" w:rsidR="6DC1F291">
          <w:rPr>
            <w:rFonts w:ascii="Arial" w:hAnsi="Arial" w:eastAsia="Times New Roman" w:cs="Arial"/>
          </w:rPr>
          <w:delText xml:space="preserve">the mass intensities do not affect the results of database search. </w:delText>
        </w:r>
      </w:del>
    </w:p>
    <w:p w:rsidRPr="00667594" w:rsidR="00582F4D" w:rsidDel="003E4B33" w:rsidP="0A993C85" w:rsidRDefault="1EE40BFD" w14:paraId="480FCE47" w14:textId="08294EAB">
      <w:pPr>
        <w:spacing w:after="0" w:line="360" w:lineRule="auto"/>
        <w:ind w:firstLine="360"/>
        <w:jc w:val="both"/>
        <w:rPr>
          <w:del w:author="Liu, Xiaowen (Kevin)" w:date="2024-12-09T13:00:00Z" w16du:dateUtc="2024-12-09T19:00:00Z" w:id="663"/>
          <w:rFonts w:ascii="Arial" w:hAnsi="Arial" w:eastAsia="Times New Roman" w:cs="Arial"/>
        </w:rPr>
      </w:pPr>
      <w:commentRangeStart w:id="664"/>
      <w:del w:author="Liu, Xiaowen (Kevin)" w:date="2024-12-09T13:00:00Z" w16du:dateUtc="2024-12-09T19:00:00Z" w:id="665">
        <w:r w:rsidRPr="19673A48" w:rsidDel="003E4B33">
          <w:rPr>
            <w:rFonts w:ascii="Arial" w:hAnsi="Arial" w:eastAsia="Times New Roman" w:cs="Arial"/>
          </w:rPr>
          <w:delText xml:space="preserve">We searched the </w:delText>
        </w:r>
        <w:r w:rsidRPr="19673A48" w:rsidDel="003E4B33" w:rsidR="23308AE7">
          <w:rPr>
            <w:rFonts w:ascii="Arial" w:hAnsi="Arial" w:eastAsia="Times New Roman" w:cs="Arial"/>
          </w:rPr>
          <w:delText xml:space="preserve">725 </w:delText>
        </w:r>
        <w:r w:rsidRPr="19673A48" w:rsidDel="003E4B33" w:rsidR="2BE22860">
          <w:rPr>
            <w:rFonts w:ascii="Arial" w:hAnsi="Arial" w:eastAsia="Times New Roman" w:cs="Arial"/>
          </w:rPr>
          <w:delText xml:space="preserve">pseudo multiplexed spectra </w:delText>
        </w:r>
        <w:r w:rsidRPr="19673A48" w:rsidDel="003E4B33" w:rsidR="6F4AB879">
          <w:rPr>
            <w:rFonts w:ascii="Arial" w:hAnsi="Arial" w:eastAsia="Times New Roman" w:cs="Arial"/>
          </w:rPr>
          <w:delText>against</w:delText>
        </w:r>
        <w:r w:rsidRPr="19673A48" w:rsidDel="003E4B33" w:rsidR="2BE22860">
          <w:rPr>
            <w:rFonts w:ascii="Arial" w:hAnsi="Arial" w:eastAsia="Times New Roman" w:cs="Arial"/>
          </w:rPr>
          <w:delText xml:space="preserve"> the </w:delText>
        </w:r>
        <w:r w:rsidRPr="19673A48" w:rsidDel="003E4B33" w:rsidR="3CF2F172">
          <w:rPr>
            <w:rFonts w:ascii="Arial" w:hAnsi="Arial" w:eastAsia="Times New Roman" w:cs="Arial"/>
          </w:rPr>
          <w:delText xml:space="preserve">same </w:delText>
        </w:r>
        <w:r w:rsidRPr="19673A48" w:rsidDel="003E4B33" w:rsidR="15730499">
          <w:rPr>
            <w:rFonts w:ascii="Arial" w:hAnsi="Arial" w:eastAsia="Times New Roman" w:cs="Arial"/>
          </w:rPr>
          <w:delText xml:space="preserve">UniProt </w:delText>
        </w:r>
        <w:r w:rsidRPr="19673A48" w:rsidDel="003E4B33" w:rsidR="15730499">
          <w:rPr>
            <w:rFonts w:ascii="Arial" w:hAnsi="Arial" w:eastAsia="Times New Roman" w:cs="Arial"/>
            <w:i/>
            <w:iCs/>
          </w:rPr>
          <w:delText>E</w:delText>
        </w:r>
        <w:r w:rsidRPr="19673A48" w:rsidDel="003E4B33" w:rsidR="6F4AB879">
          <w:rPr>
            <w:rFonts w:ascii="Arial" w:hAnsi="Arial" w:eastAsia="Times New Roman" w:cs="Arial"/>
            <w:i/>
            <w:iCs/>
          </w:rPr>
          <w:delText>.</w:delText>
        </w:r>
        <w:r w:rsidRPr="19673A48" w:rsidDel="003E4B33" w:rsidR="15730499">
          <w:rPr>
            <w:rFonts w:ascii="Arial" w:hAnsi="Arial" w:eastAsia="Times New Roman" w:cs="Arial"/>
            <w:i/>
            <w:iCs/>
          </w:rPr>
          <w:delText xml:space="preserve"> </w:delText>
        </w:r>
        <w:r w:rsidRPr="19673A48" w:rsidDel="003E4B33" w:rsidR="640259BD">
          <w:rPr>
            <w:rFonts w:ascii="Arial" w:hAnsi="Arial" w:eastAsia="Times New Roman" w:cs="Arial"/>
          </w:rPr>
          <w:delText>coli proteome</w:delText>
        </w:r>
        <w:r w:rsidRPr="19673A48" w:rsidDel="003E4B33" w:rsidR="2D2142AA">
          <w:rPr>
            <w:rFonts w:ascii="Arial" w:hAnsi="Arial" w:eastAsia="Times New Roman" w:cs="Arial"/>
          </w:rPr>
          <w:delText xml:space="preserve"> </w:delText>
        </w:r>
        <w:r w:rsidRPr="19673A48" w:rsidDel="003E4B33" w:rsidR="15730499">
          <w:rPr>
            <w:rFonts w:ascii="Arial" w:hAnsi="Arial" w:eastAsia="Times New Roman" w:cs="Arial"/>
          </w:rPr>
          <w:delText>database</w:delText>
        </w:r>
        <w:r w:rsidRPr="19673A48" w:rsidDel="003E4B33" w:rsidR="2D2142AA">
          <w:rPr>
            <w:rFonts w:ascii="Arial" w:hAnsi="Arial" w:eastAsia="Times New Roman" w:cs="Arial"/>
          </w:rPr>
          <w:delText xml:space="preserve"> (version September 7, 2023; 4530 entries)</w:delText>
        </w:r>
        <w:r w:rsidRPr="19673A48" w:rsidDel="003E4B33" w:rsidR="13B1A7B6">
          <w:rPr>
            <w:rFonts w:ascii="Arial" w:hAnsi="Arial" w:eastAsia="Times New Roman" w:cs="Arial"/>
          </w:rPr>
          <w:delText xml:space="preserve"> concatenated with a shuffled decoy database of the same size </w:delText>
        </w:r>
        <w:r w:rsidRPr="19673A48" w:rsidDel="003E4B33" w:rsidR="6F4AB879">
          <w:rPr>
            <w:rFonts w:ascii="Arial" w:hAnsi="Arial" w:eastAsia="Times New Roman" w:cs="Arial"/>
          </w:rPr>
          <w:delText xml:space="preserve">using </w:delText>
        </w:r>
        <w:r w:rsidRPr="19673A48" w:rsidDel="003E4B33" w:rsidR="3B298C29">
          <w:rPr>
            <w:rFonts w:ascii="Arial" w:hAnsi="Arial" w:eastAsia="Times New Roman" w:cs="Arial"/>
          </w:rPr>
          <w:delText>Top</w:delText>
        </w:r>
        <w:r w:rsidRPr="19673A48" w:rsidDel="003E4B33" w:rsidR="00493E2B">
          <w:rPr>
            <w:rFonts w:ascii="Arial" w:hAnsi="Arial" w:eastAsia="Times New Roman" w:cs="Arial"/>
          </w:rPr>
          <w:delText>MPI</w:delText>
        </w:r>
        <w:r w:rsidRPr="19673A48" w:rsidDel="003E4B33" w:rsidR="2F7CAA97">
          <w:rPr>
            <w:rFonts w:ascii="Arial" w:hAnsi="Arial" w:eastAsia="Times New Roman" w:cs="Arial"/>
          </w:rPr>
          <w:delText>.</w:delText>
        </w:r>
        <w:r w:rsidRPr="19673A48" w:rsidDel="003E4B33" w:rsidR="6F4AB879">
          <w:rPr>
            <w:rFonts w:ascii="Arial" w:hAnsi="Arial" w:eastAsia="Times New Roman" w:cs="Arial"/>
          </w:rPr>
          <w:delText xml:space="preserve"> The parameter settings of </w:delText>
        </w:r>
        <w:r w:rsidRPr="19673A48" w:rsidDel="003E4B33" w:rsidR="001D068F">
          <w:rPr>
            <w:rFonts w:ascii="Arial" w:hAnsi="Arial" w:eastAsia="Times New Roman" w:cs="Arial"/>
          </w:rPr>
          <w:delText xml:space="preserve">TopMPI </w:delText>
        </w:r>
        <w:r w:rsidRPr="19673A48" w:rsidDel="003E4B33" w:rsidR="6F4AB879">
          <w:rPr>
            <w:rFonts w:ascii="Arial" w:hAnsi="Arial" w:eastAsia="Times New Roman" w:cs="Arial"/>
          </w:rPr>
          <w:delText xml:space="preserve">are given in </w:delText>
        </w:r>
        <w:r w:rsidRPr="19673A48" w:rsidDel="003E4B33" w:rsidR="2D2142AA">
          <w:rPr>
            <w:rFonts w:ascii="Arial" w:hAnsi="Arial" w:eastAsia="Times New Roman" w:cs="Arial"/>
          </w:rPr>
          <w:delText xml:space="preserve">Supplemental </w:delText>
        </w:r>
        <w:r w:rsidRPr="19673A48" w:rsidDel="003E4B33" w:rsidR="6F4AB879">
          <w:rPr>
            <w:rFonts w:ascii="Arial" w:hAnsi="Arial" w:eastAsia="Times New Roman" w:cs="Arial"/>
          </w:rPr>
          <w:delText xml:space="preserve">Table </w:delText>
        </w:r>
        <w:r w:rsidRPr="19673A48" w:rsidDel="003E4B33" w:rsidR="3BB705CB">
          <w:rPr>
            <w:rFonts w:ascii="Arial" w:hAnsi="Arial" w:eastAsia="Times New Roman" w:cs="Arial"/>
          </w:rPr>
          <w:delText>S</w:delText>
        </w:r>
        <w:r w:rsidRPr="19673A48" w:rsidDel="003E4B33" w:rsidR="294EA3BD">
          <w:rPr>
            <w:rFonts w:ascii="Arial" w:hAnsi="Arial" w:eastAsia="Times New Roman" w:cs="Arial"/>
          </w:rPr>
          <w:delText>4</w:delText>
        </w:r>
        <w:r w:rsidRPr="19673A48" w:rsidDel="003E4B33" w:rsidR="6F4AB879">
          <w:rPr>
            <w:rFonts w:ascii="Arial" w:hAnsi="Arial" w:eastAsia="Times New Roman" w:cs="Arial"/>
          </w:rPr>
          <w:delText xml:space="preserve">. </w:delText>
        </w:r>
        <w:r w:rsidRPr="19673A48" w:rsidDel="003E4B33" w:rsidR="2F7CAA97">
          <w:rPr>
            <w:rFonts w:ascii="Arial" w:hAnsi="Arial" w:eastAsia="Times New Roman" w:cs="Arial"/>
          </w:rPr>
          <w:delText xml:space="preserve"> </w:delText>
        </w:r>
        <w:r w:rsidRPr="19673A48" w:rsidDel="003E4B33" w:rsidR="7F901489">
          <w:rPr>
            <w:rFonts w:ascii="Arial" w:hAnsi="Arial" w:eastAsia="Times New Roman" w:cs="Arial"/>
          </w:rPr>
          <w:delText>W</w:delText>
        </w:r>
        <w:r w:rsidRPr="19673A48" w:rsidDel="003E4B33" w:rsidR="18A9A69A">
          <w:rPr>
            <w:rFonts w:ascii="Arial" w:hAnsi="Arial" w:eastAsia="Times New Roman" w:cs="Arial"/>
          </w:rPr>
          <w:delText>ith</w:delText>
        </w:r>
        <w:r w:rsidRPr="19673A48" w:rsidDel="003E4B33" w:rsidR="7F901489">
          <w:rPr>
            <w:rFonts w:ascii="Arial" w:hAnsi="Arial" w:eastAsia="Times New Roman" w:cs="Arial"/>
          </w:rPr>
          <w:delText xml:space="preserve"> an E-value cutoff of 0.01</w:delText>
        </w:r>
        <w:r w:rsidRPr="19673A48" w:rsidDel="003E4B33" w:rsidR="18A9A69A">
          <w:rPr>
            <w:rFonts w:ascii="Arial" w:hAnsi="Arial" w:eastAsia="Times New Roman" w:cs="Arial"/>
          </w:rPr>
          <w:delText xml:space="preserve">, </w:delText>
        </w:r>
        <w:r w:rsidRPr="19673A48" w:rsidDel="003E4B33" w:rsidR="001D068F">
          <w:rPr>
            <w:rFonts w:ascii="Arial" w:hAnsi="Arial" w:eastAsia="Times New Roman" w:cs="Arial"/>
          </w:rPr>
          <w:delText xml:space="preserve">TopMPI </w:delText>
        </w:r>
        <w:r w:rsidRPr="19673A48" w:rsidDel="003E4B33" w:rsidR="7F901489">
          <w:rPr>
            <w:rFonts w:ascii="Arial" w:hAnsi="Arial" w:eastAsia="Times New Roman" w:cs="Arial"/>
          </w:rPr>
          <w:delText xml:space="preserve">reported PrSM pairs for </w:delText>
        </w:r>
        <w:r w:rsidRPr="19673A48" w:rsidDel="003E4B33" w:rsidR="427B3830">
          <w:rPr>
            <w:rFonts w:ascii="Arial" w:hAnsi="Arial" w:eastAsia="Times New Roman" w:cs="Arial"/>
          </w:rPr>
          <w:delText>60</w:delText>
        </w:r>
        <w:r w:rsidRPr="19673A48" w:rsidDel="003E4B33" w:rsidR="5375D623">
          <w:rPr>
            <w:rFonts w:ascii="Arial" w:hAnsi="Arial" w:eastAsia="Times New Roman" w:cs="Arial"/>
          </w:rPr>
          <w:delText>7</w:delText>
        </w:r>
        <w:r w:rsidRPr="19673A48" w:rsidDel="003E4B33" w:rsidR="427B3830">
          <w:rPr>
            <w:rFonts w:ascii="Arial" w:hAnsi="Arial" w:eastAsia="Times New Roman" w:cs="Arial"/>
          </w:rPr>
          <w:delText xml:space="preserve"> </w:delText>
        </w:r>
        <w:r w:rsidRPr="19673A48" w:rsidDel="003E4B33" w:rsidR="7F901489">
          <w:rPr>
            <w:rFonts w:ascii="Arial" w:hAnsi="Arial" w:eastAsia="Times New Roman" w:cs="Arial"/>
          </w:rPr>
          <w:delText>spectra, single PrSMs for 1</w:delText>
        </w:r>
        <w:r w:rsidRPr="19673A48" w:rsidDel="003E4B33" w:rsidR="5C95E8C6">
          <w:rPr>
            <w:rFonts w:ascii="Arial" w:hAnsi="Arial" w:eastAsia="Times New Roman" w:cs="Arial"/>
          </w:rPr>
          <w:delText>1</w:delText>
        </w:r>
        <w:r w:rsidRPr="19673A48" w:rsidDel="003E4B33" w:rsidR="28A35F30">
          <w:rPr>
            <w:rFonts w:ascii="Arial" w:hAnsi="Arial" w:eastAsia="Times New Roman" w:cs="Arial"/>
          </w:rPr>
          <w:delText>4</w:delText>
        </w:r>
        <w:r w:rsidRPr="19673A48" w:rsidDel="003E4B33" w:rsidR="7F901489">
          <w:rPr>
            <w:rFonts w:ascii="Arial" w:hAnsi="Arial" w:eastAsia="Times New Roman" w:cs="Arial"/>
          </w:rPr>
          <w:delText xml:space="preserve"> spectra, and no identifications for </w:delText>
        </w:r>
        <w:r w:rsidRPr="19673A48" w:rsidDel="003E4B33" w:rsidR="5E1CD709">
          <w:rPr>
            <w:rFonts w:ascii="Arial" w:hAnsi="Arial" w:eastAsia="Times New Roman" w:cs="Arial"/>
          </w:rPr>
          <w:delText>4</w:delText>
        </w:r>
        <w:r w:rsidRPr="19673A48" w:rsidDel="003E4B33" w:rsidR="7F901489">
          <w:rPr>
            <w:rFonts w:ascii="Arial" w:hAnsi="Arial" w:eastAsia="Times New Roman" w:cs="Arial"/>
          </w:rPr>
          <w:delText xml:space="preserve"> spectra</w:delText>
        </w:r>
        <w:r w:rsidRPr="19673A48" w:rsidDel="003E4B33" w:rsidR="01278D95">
          <w:rPr>
            <w:rFonts w:ascii="Arial" w:hAnsi="Arial" w:eastAsia="Times New Roman" w:cs="Arial"/>
          </w:rPr>
          <w:delText xml:space="preserve">. The sensitivity of </w:delText>
        </w:r>
        <w:r w:rsidRPr="19673A48" w:rsidDel="003E4B33" w:rsidR="001D068F">
          <w:rPr>
            <w:rFonts w:ascii="Arial" w:hAnsi="Arial" w:eastAsia="Times New Roman" w:cs="Arial"/>
          </w:rPr>
          <w:delText xml:space="preserve">TopMPI </w:delText>
        </w:r>
        <w:r w:rsidRPr="19673A48" w:rsidDel="003E4B33" w:rsidR="532654A5">
          <w:rPr>
            <w:rFonts w:ascii="Arial" w:hAnsi="Arial" w:eastAsia="Times New Roman" w:cs="Arial"/>
          </w:rPr>
          <w:delText>was 83.</w:delText>
        </w:r>
        <w:r w:rsidRPr="19673A48" w:rsidDel="003E4B33" w:rsidR="17E493A8">
          <w:rPr>
            <w:rFonts w:ascii="Arial" w:hAnsi="Arial" w:eastAsia="Times New Roman" w:cs="Arial"/>
          </w:rPr>
          <w:delText>7</w:delText>
        </w:r>
        <w:r w:rsidRPr="19673A48" w:rsidDel="003E4B33" w:rsidR="532654A5">
          <w:rPr>
            <w:rFonts w:ascii="Arial" w:hAnsi="Arial" w:eastAsia="Times New Roman" w:cs="Arial"/>
          </w:rPr>
          <w:delText xml:space="preserve">% </w:delText>
        </w:r>
        <w:r w:rsidRPr="19673A48" w:rsidDel="003E4B33" w:rsidR="01278D95">
          <w:rPr>
            <w:rFonts w:ascii="Arial" w:hAnsi="Arial" w:eastAsia="Times New Roman" w:cs="Arial"/>
          </w:rPr>
          <w:delText>for PrSM pair identification</w:delText>
        </w:r>
        <w:r w:rsidRPr="19673A48" w:rsidDel="003E4B33" w:rsidR="45D78137">
          <w:rPr>
            <w:rFonts w:ascii="Arial" w:hAnsi="Arial" w:eastAsia="Times New Roman" w:cs="Arial"/>
          </w:rPr>
          <w:delText xml:space="preserve"> and 99.</w:delText>
        </w:r>
        <w:r w:rsidRPr="19673A48" w:rsidDel="003E4B33" w:rsidR="163A48AF">
          <w:rPr>
            <w:rFonts w:ascii="Arial" w:hAnsi="Arial" w:eastAsia="Times New Roman" w:cs="Arial"/>
          </w:rPr>
          <w:delText>4</w:delText>
        </w:r>
        <w:r w:rsidRPr="19673A48" w:rsidDel="003E4B33" w:rsidR="45D78137">
          <w:rPr>
            <w:rFonts w:ascii="Arial" w:hAnsi="Arial" w:eastAsia="Times New Roman" w:cs="Arial"/>
          </w:rPr>
          <w:delText>% for single PrSM identification, and t</w:delText>
        </w:r>
        <w:r w:rsidRPr="19673A48" w:rsidDel="003E4B33" w:rsidR="27240EAD">
          <w:rPr>
            <w:rFonts w:ascii="Arial" w:hAnsi="Arial" w:eastAsia="Times New Roman" w:cs="Arial"/>
          </w:rPr>
          <w:delText xml:space="preserve">he accuracy of the </w:delText>
        </w:r>
        <w:r w:rsidRPr="19673A48" w:rsidDel="003E4B33" w:rsidR="301871BF">
          <w:rPr>
            <w:rFonts w:ascii="Arial" w:hAnsi="Arial" w:eastAsia="Times New Roman" w:cs="Arial"/>
          </w:rPr>
          <w:delText xml:space="preserve">PrSMs identified by </w:delText>
        </w:r>
        <w:r w:rsidRPr="19673A48" w:rsidDel="003E4B33" w:rsidR="001D068F">
          <w:rPr>
            <w:rFonts w:ascii="Arial" w:hAnsi="Arial" w:eastAsia="Times New Roman" w:cs="Arial"/>
          </w:rPr>
          <w:delText xml:space="preserve">TopMPI </w:delText>
        </w:r>
        <w:r w:rsidRPr="19673A48" w:rsidDel="003E4B33" w:rsidR="301871BF">
          <w:rPr>
            <w:rFonts w:ascii="Arial" w:hAnsi="Arial" w:eastAsia="Times New Roman" w:cs="Arial"/>
          </w:rPr>
          <w:delText xml:space="preserve">were </w:delText>
        </w:r>
        <w:r w:rsidRPr="19673A48" w:rsidDel="003E4B33" w:rsidR="2F449F27">
          <w:rPr>
            <w:rFonts w:ascii="Arial" w:hAnsi="Arial" w:eastAsia="Times New Roman" w:cs="Arial"/>
          </w:rPr>
          <w:delText>99.9</w:delText>
        </w:r>
        <w:r w:rsidRPr="19673A48" w:rsidDel="003E4B33" w:rsidR="301871BF">
          <w:rPr>
            <w:rFonts w:ascii="Arial" w:hAnsi="Arial" w:eastAsia="Times New Roman" w:cs="Arial"/>
          </w:rPr>
          <w:delText>%</w:delText>
        </w:r>
        <w:r w:rsidRPr="19673A48" w:rsidDel="003E4B33" w:rsidR="45D78137">
          <w:rPr>
            <w:rFonts w:ascii="Arial" w:hAnsi="Arial" w:eastAsia="Times New Roman" w:cs="Arial"/>
          </w:rPr>
          <w:delText xml:space="preserve">, indicating that </w:delText>
        </w:r>
        <w:r w:rsidRPr="19673A48" w:rsidDel="003E4B33" w:rsidR="001D068F">
          <w:rPr>
            <w:rFonts w:ascii="Arial" w:hAnsi="Arial" w:eastAsia="Times New Roman" w:cs="Arial"/>
          </w:rPr>
          <w:delText xml:space="preserve">TopMPI </w:delText>
        </w:r>
        <w:r w:rsidRPr="19673A48" w:rsidDel="003E4B33" w:rsidR="7F901489">
          <w:rPr>
            <w:rFonts w:ascii="Arial" w:hAnsi="Arial" w:eastAsia="Times New Roman" w:cs="Arial"/>
          </w:rPr>
          <w:delText>demultiplex</w:delText>
        </w:r>
        <w:r w:rsidRPr="19673A48" w:rsidDel="003E4B33" w:rsidR="7EA9A9D7">
          <w:rPr>
            <w:rFonts w:ascii="Arial" w:hAnsi="Arial" w:eastAsia="Times New Roman" w:cs="Arial"/>
          </w:rPr>
          <w:delText>ed</w:delText>
        </w:r>
        <w:r w:rsidRPr="19673A48" w:rsidDel="003E4B33" w:rsidR="7F901489">
          <w:rPr>
            <w:rFonts w:ascii="Arial" w:hAnsi="Arial" w:eastAsia="Times New Roman" w:cs="Arial"/>
          </w:rPr>
          <w:delText xml:space="preserve"> MS/MS spectra containing fragment masses from multiple proteoforms while maintaining high protein identification </w:delText>
        </w:r>
        <w:r w:rsidRPr="19673A48" w:rsidDel="003E4B33" w:rsidR="7EA9A9D7">
          <w:rPr>
            <w:rFonts w:ascii="Arial" w:hAnsi="Arial" w:eastAsia="Times New Roman" w:cs="Arial"/>
          </w:rPr>
          <w:delText xml:space="preserve">accuracy. </w:delText>
        </w:r>
        <w:r w:rsidRPr="19673A48" w:rsidDel="003E4B33" w:rsidR="719A190B">
          <w:rPr>
            <w:rFonts w:ascii="Arial" w:hAnsi="Arial" w:eastAsia="Times New Roman" w:cs="Arial"/>
          </w:rPr>
          <w:delText xml:space="preserve">We then </w:delText>
        </w:r>
        <w:r w:rsidRPr="19673A48" w:rsidDel="003E4B33" w:rsidR="56D07D0F">
          <w:rPr>
            <w:rFonts w:ascii="Arial" w:hAnsi="Arial" w:eastAsia="Times New Roman" w:cs="Arial"/>
          </w:rPr>
          <w:delText xml:space="preserve">examined the E-value </w:delText>
        </w:r>
        <w:r w:rsidRPr="19673A48" w:rsidDel="003E4B33" w:rsidR="41EDF8C2">
          <w:rPr>
            <w:rFonts w:ascii="Arial" w:hAnsi="Arial" w:eastAsia="Times New Roman" w:cs="Arial"/>
          </w:rPr>
          <w:delText xml:space="preserve">distribution </w:delText>
        </w:r>
        <w:r w:rsidRPr="19673A48" w:rsidDel="003E4B33" w:rsidR="56D07D0F">
          <w:rPr>
            <w:rFonts w:ascii="Arial" w:hAnsi="Arial" w:eastAsia="Times New Roman" w:cs="Arial"/>
          </w:rPr>
          <w:delText>of the original PrSM</w:delText>
        </w:r>
        <w:r w:rsidRPr="19673A48" w:rsidDel="003E4B33" w:rsidR="197FEE81">
          <w:rPr>
            <w:rFonts w:ascii="Arial" w:hAnsi="Arial" w:eastAsia="Times New Roman" w:cs="Arial"/>
          </w:rPr>
          <w:delText>s</w:delText>
        </w:r>
        <w:r w:rsidRPr="19673A48" w:rsidDel="003E4B33" w:rsidR="56D07D0F">
          <w:rPr>
            <w:rFonts w:ascii="Arial" w:hAnsi="Arial" w:eastAsia="Times New Roman" w:cs="Arial"/>
          </w:rPr>
          <w:delText xml:space="preserve"> that was taken to </w:delText>
        </w:r>
        <w:r w:rsidRPr="19673A48" w:rsidDel="003E4B33" w:rsidR="59FD08BA">
          <w:rPr>
            <w:rFonts w:ascii="Arial" w:hAnsi="Arial" w:eastAsia="Times New Roman" w:cs="Arial"/>
          </w:rPr>
          <w:delText>form their</w:delText>
        </w:r>
        <w:r w:rsidRPr="19673A48" w:rsidDel="003E4B33" w:rsidR="56D07D0F">
          <w:rPr>
            <w:rFonts w:ascii="Arial" w:hAnsi="Arial" w:eastAsia="Times New Roman" w:cs="Arial"/>
          </w:rPr>
          <w:delText xml:space="preserve"> respective pseudo-multiplexed spectra</w:delText>
        </w:r>
        <w:r w:rsidRPr="19673A48" w:rsidDel="003E4B33" w:rsidR="6812EF3C">
          <w:rPr>
            <w:rFonts w:ascii="Arial" w:hAnsi="Arial" w:eastAsia="Times New Roman" w:cs="Arial"/>
          </w:rPr>
          <w:delText xml:space="preserve">, </w:delText>
        </w:r>
        <w:r w:rsidRPr="19673A48" w:rsidDel="003E4B33" w:rsidR="1469740D">
          <w:rPr>
            <w:rFonts w:ascii="Arial" w:hAnsi="Arial" w:eastAsia="Times New Roman" w:cs="Arial"/>
          </w:rPr>
          <w:delText>show</w:delText>
        </w:r>
        <w:r w:rsidRPr="19673A48" w:rsidDel="003E4B33" w:rsidR="191BA482">
          <w:rPr>
            <w:rFonts w:ascii="Arial" w:hAnsi="Arial" w:eastAsia="Times New Roman" w:cs="Arial"/>
          </w:rPr>
          <w:delText>ing</w:delText>
        </w:r>
        <w:r w:rsidRPr="19673A48" w:rsidDel="003E4B33" w:rsidR="1469740D">
          <w:rPr>
            <w:rFonts w:ascii="Arial" w:hAnsi="Arial" w:eastAsia="Times New Roman" w:cs="Arial"/>
          </w:rPr>
          <w:delText xml:space="preserve"> that </w:delText>
        </w:r>
        <w:r w:rsidRPr="19673A48" w:rsidDel="003E4B33" w:rsidR="00A54474">
          <w:rPr>
            <w:rFonts w:ascii="Arial" w:hAnsi="Arial" w:eastAsia="Times New Roman" w:cs="Arial"/>
          </w:rPr>
          <w:delText xml:space="preserve">TopMPI </w:delText>
        </w:r>
        <w:r w:rsidRPr="19673A48" w:rsidDel="003E4B33" w:rsidR="017FD451">
          <w:rPr>
            <w:rFonts w:ascii="Arial" w:hAnsi="Arial" w:eastAsia="Times New Roman" w:cs="Arial"/>
          </w:rPr>
          <w:delText xml:space="preserve">tends to miss PrSMs with </w:delText>
        </w:r>
        <w:r w:rsidRPr="19673A48" w:rsidDel="003E4B33" w:rsidR="1AAB03A2">
          <w:rPr>
            <w:rFonts w:ascii="Arial" w:hAnsi="Arial" w:eastAsia="Times New Roman" w:cs="Arial"/>
          </w:rPr>
          <w:delText xml:space="preserve">low confidence identifications </w:delText>
        </w:r>
        <w:r w:rsidRPr="19673A48" w:rsidDel="003E4B33" w:rsidR="0A9913B2">
          <w:rPr>
            <w:rFonts w:ascii="Arial" w:hAnsi="Arial" w:eastAsia="Times New Roman" w:cs="Arial"/>
          </w:rPr>
          <w:delText>for the original non-multiplexed spectra</w:delText>
        </w:r>
        <w:r w:rsidRPr="19673A48" w:rsidDel="003E4B33" w:rsidR="70F34436">
          <w:rPr>
            <w:rFonts w:ascii="Arial" w:hAnsi="Arial" w:eastAsia="Times New Roman" w:cs="Arial"/>
          </w:rPr>
          <w:delText xml:space="preserve"> (Fig</w:delText>
        </w:r>
        <w:r w:rsidRPr="19673A48" w:rsidDel="003E4B33" w:rsidR="00A54474">
          <w:rPr>
            <w:rFonts w:ascii="Arial" w:hAnsi="Arial" w:eastAsia="Times New Roman" w:cs="Arial"/>
          </w:rPr>
          <w:delText>.</w:delText>
        </w:r>
        <w:r w:rsidRPr="19673A48" w:rsidDel="003E4B33" w:rsidR="70F34436">
          <w:rPr>
            <w:rFonts w:ascii="Arial" w:hAnsi="Arial" w:eastAsia="Times New Roman" w:cs="Arial"/>
          </w:rPr>
          <w:delText xml:space="preserve"> 4)</w:delText>
        </w:r>
        <w:r w:rsidRPr="19673A48" w:rsidDel="003E4B33" w:rsidR="0A9913B2">
          <w:rPr>
            <w:rFonts w:ascii="Arial" w:hAnsi="Arial" w:eastAsia="Times New Roman" w:cs="Arial"/>
          </w:rPr>
          <w:delText xml:space="preserve">. </w:delText>
        </w:r>
        <w:r w:rsidRPr="19673A48" w:rsidDel="003E4B33" w:rsidR="1469740D">
          <w:rPr>
            <w:rFonts w:ascii="Arial" w:hAnsi="Arial" w:eastAsia="Times New Roman" w:cs="Arial"/>
          </w:rPr>
          <w:delText xml:space="preserve"> </w:delText>
        </w:r>
        <w:commentRangeEnd w:id="664"/>
        <w:r w:rsidDel="003E4B33">
          <w:rPr>
            <w:rStyle w:val="CommentReference"/>
          </w:rPr>
          <w:commentReference w:id="664"/>
        </w:r>
      </w:del>
    </w:p>
    <w:p w:rsidRPr="00667594" w:rsidR="5DD3CBE2" w:rsidDel="003E4B33" w:rsidP="19673A48" w:rsidRDefault="5DD3CBE2" w14:paraId="6FDD0D88" w14:textId="13F4CFF5">
      <w:pPr>
        <w:spacing w:after="0" w:line="360" w:lineRule="auto"/>
        <w:jc w:val="both"/>
        <w:rPr>
          <w:del w:author="Liu, Xiaowen (Kevin)" w:date="2024-12-09T13:00:00Z" w16du:dateUtc="2024-12-09T19:00:00Z" w:id="666"/>
          <w:rFonts w:ascii="Arial" w:hAnsi="Arial" w:eastAsia="Times New Roman" w:cs="Arial"/>
          <w:color w:val="000000" w:themeColor="text1"/>
        </w:rPr>
      </w:pPr>
      <w:commentRangeStart w:id="667"/>
      <w:del w:author="Liu, Xiaowen (Kevin)" w:date="2024-12-09T13:00:00Z" w16du:dateUtc="2024-12-09T19:00:00Z" w:id="668">
        <w:r w:rsidRPr="19673A48" w:rsidDel="003E4B33">
          <w:rPr>
            <w:rFonts w:ascii="Arial" w:hAnsi="Arial" w:eastAsia="Times New Roman" w:cs="Arial"/>
            <w:color w:val="000000" w:themeColor="text1"/>
          </w:rPr>
          <w:delText xml:space="preserve">We further generated </w:delText>
        </w:r>
        <w:r w:rsidRPr="19673A48" w:rsidDel="003E4B33" w:rsidR="00EB498A">
          <w:rPr>
            <w:rFonts w:ascii="Arial" w:hAnsi="Arial" w:eastAsia="Times New Roman" w:cs="Arial"/>
            <w:color w:val="000000" w:themeColor="text1"/>
          </w:rPr>
          <w:delText xml:space="preserve">evaluation data sets of </w:delText>
        </w:r>
        <w:r w:rsidRPr="19673A48" w:rsidDel="003E4B33">
          <w:rPr>
            <w:rFonts w:ascii="Arial" w:hAnsi="Arial" w:eastAsia="Times New Roman" w:cs="Arial"/>
            <w:color w:val="000000" w:themeColor="text1"/>
          </w:rPr>
          <w:delText xml:space="preserve">pseudo-multiplexed MS/MS spectra from the </w:delText>
        </w:r>
        <w:r w:rsidRPr="19673A48" w:rsidDel="003E4B33" w:rsidR="5FD55BF8">
          <w:rPr>
            <w:rFonts w:ascii="Arial" w:hAnsi="Arial" w:eastAsia="Times New Roman" w:cs="Arial"/>
            <w:color w:val="000000" w:themeColor="text1"/>
          </w:rPr>
          <w:delText xml:space="preserve">first </w:delText>
        </w:r>
        <w:r w:rsidRPr="19673A48" w:rsidDel="003E4B33" w:rsidR="5E8CEEDA">
          <w:rPr>
            <w:rFonts w:ascii="Arial" w:hAnsi="Arial" w:eastAsia="Times New Roman" w:cs="Arial"/>
            <w:color w:val="000000" w:themeColor="text1"/>
          </w:rPr>
          <w:delText xml:space="preserve">replicate of the </w:delText>
        </w:r>
        <w:r w:rsidRPr="19673A48" w:rsidDel="003E4B33">
          <w:rPr>
            <w:rFonts w:ascii="Arial" w:hAnsi="Arial" w:eastAsia="Times New Roman" w:cs="Arial"/>
            <w:i/>
            <w:iCs/>
            <w:color w:val="000000" w:themeColor="text1"/>
          </w:rPr>
          <w:delText>E. coli</w:delText>
        </w:r>
        <w:r w:rsidRPr="19673A48" w:rsidDel="003E4B33">
          <w:rPr>
            <w:rFonts w:ascii="Arial" w:hAnsi="Arial" w:eastAsia="Times New Roman" w:cs="Arial"/>
            <w:color w:val="000000" w:themeColor="text1"/>
          </w:rPr>
          <w:delText xml:space="preserve"> data</w:delText>
        </w:r>
        <w:r w:rsidRPr="19673A48" w:rsidDel="003E4B33" w:rsidR="5E8CEEDA">
          <w:rPr>
            <w:rFonts w:ascii="Arial" w:hAnsi="Arial" w:eastAsia="Times New Roman" w:cs="Arial"/>
            <w:color w:val="000000" w:themeColor="text1"/>
          </w:rPr>
          <w:delText xml:space="preserve"> </w:delText>
        </w:r>
        <w:r w:rsidRPr="19673A48" w:rsidDel="003E4B33">
          <w:rPr>
            <w:rFonts w:ascii="Arial" w:hAnsi="Arial" w:eastAsia="Times New Roman" w:cs="Arial"/>
            <w:color w:val="000000" w:themeColor="text1"/>
          </w:rPr>
          <w:delText>set</w:delText>
        </w:r>
        <w:r w:rsidRPr="19673A48" w:rsidDel="003E4B33" w:rsidR="00150EAA">
          <w:rPr>
            <w:rFonts w:ascii="Arial" w:hAnsi="Arial" w:eastAsia="Times New Roman" w:cs="Arial"/>
            <w:color w:val="000000" w:themeColor="text1"/>
          </w:rPr>
          <w:delText>,</w:delText>
        </w:r>
        <w:r w:rsidRPr="19673A48" w:rsidDel="003E4B33" w:rsidR="00406EB6">
          <w:rPr>
            <w:rFonts w:ascii="Arial" w:hAnsi="Arial" w:eastAsia="Times New Roman" w:cs="Arial"/>
            <w:color w:val="000000" w:themeColor="text1"/>
          </w:rPr>
          <w:delText xml:space="preserve"> in which the number of fragment masses </w:delText>
        </w:r>
        <w:r w:rsidRPr="19673A48" w:rsidDel="003E4B33" w:rsidR="00A34AAA">
          <w:rPr>
            <w:rFonts w:ascii="Arial" w:hAnsi="Arial" w:eastAsia="Times New Roman" w:cs="Arial"/>
            <w:color w:val="000000" w:themeColor="text1"/>
          </w:rPr>
          <w:delText>from one proteoform</w:delText>
        </w:r>
        <w:r w:rsidRPr="19673A48" w:rsidDel="003E4B33" w:rsidR="003E3951">
          <w:rPr>
            <w:rFonts w:ascii="Arial" w:hAnsi="Arial" w:eastAsia="Times New Roman" w:cs="Arial"/>
            <w:color w:val="000000" w:themeColor="text1"/>
          </w:rPr>
          <w:delText xml:space="preserve"> was controlled. </w:delText>
        </w:r>
        <w:r w:rsidRPr="19673A48" w:rsidDel="003E4B33" w:rsidR="00D71356">
          <w:rPr>
            <w:rFonts w:ascii="Arial" w:hAnsi="Arial" w:eastAsia="Times New Roman" w:cs="Arial"/>
            <w:color w:val="000000" w:themeColor="text1"/>
          </w:rPr>
          <w:delText>To generate a pseudo-multiplexed MS/MS spectrum, we first select</w:delText>
        </w:r>
        <w:r w:rsidRPr="19673A48" w:rsidDel="003E4B33" w:rsidR="00751ECE">
          <w:rPr>
            <w:rFonts w:ascii="Arial" w:hAnsi="Arial" w:eastAsia="Times New Roman" w:cs="Arial"/>
            <w:color w:val="000000" w:themeColor="text1"/>
          </w:rPr>
          <w:delText xml:space="preserve"> a non-multiplexed </w:delText>
        </w:r>
        <w:r w:rsidRPr="19673A48" w:rsidDel="003E4B33" w:rsidR="006871E8">
          <w:rPr>
            <w:rFonts w:ascii="Arial" w:hAnsi="Arial" w:eastAsia="Times New Roman" w:cs="Arial"/>
            <w:color w:val="000000" w:themeColor="text1"/>
          </w:rPr>
          <w:delText xml:space="preserve">experimental </w:delText>
        </w:r>
        <w:r w:rsidRPr="19673A48" w:rsidDel="003E4B33" w:rsidR="00751ECE">
          <w:rPr>
            <w:rFonts w:ascii="Arial" w:hAnsi="Arial" w:eastAsia="Times New Roman" w:cs="Arial"/>
            <w:color w:val="000000" w:themeColor="text1"/>
          </w:rPr>
          <w:delText xml:space="preserve">spectrum as the base spectrum and another </w:delText>
        </w:r>
        <w:r w:rsidRPr="19673A48" w:rsidDel="003E4B33" w:rsidR="006871E8">
          <w:rPr>
            <w:rFonts w:ascii="Arial" w:hAnsi="Arial" w:eastAsia="Times New Roman" w:cs="Arial"/>
            <w:color w:val="000000" w:themeColor="text1"/>
          </w:rPr>
          <w:delText>non-multiplexed spectr</w:delText>
        </w:r>
      </w:del>
      <w:ins w:author="Wang, Daniel" w:date="2024-12-02T16:01:00Z" w:id="669">
        <w:del w:author="Liu, Xiaowen (Kevin)" w:date="2024-12-09T13:00:00Z" w16du:dateUtc="2024-12-09T19:00:00Z" w:id="670">
          <w:r w:rsidRPr="19673A48" w:rsidDel="003E4B33" w:rsidR="20246053">
            <w:rPr>
              <w:rFonts w:ascii="Arial" w:hAnsi="Arial" w:eastAsia="Times New Roman" w:cs="Arial"/>
              <w:color w:val="000000" w:themeColor="text1"/>
            </w:rPr>
            <w:delText>um</w:delText>
          </w:r>
        </w:del>
      </w:ins>
      <w:del w:author="Liu, Xiaowen (Kevin)" w:date="2024-12-09T13:00:00Z" w16du:dateUtc="2024-12-09T19:00:00Z" w:id="671">
        <w:r w:rsidRPr="19673A48" w:rsidDel="003E4B33">
          <w:rPr>
            <w:rFonts w:ascii="Arial" w:hAnsi="Arial" w:eastAsia="Times New Roman" w:cs="Arial"/>
            <w:color w:val="000000" w:themeColor="text1"/>
          </w:rPr>
          <w:delText>a</w:delText>
        </w:r>
        <w:r w:rsidRPr="19673A48" w:rsidDel="003E4B33" w:rsidR="006871E8">
          <w:rPr>
            <w:rFonts w:ascii="Arial" w:hAnsi="Arial" w:eastAsia="Times New Roman" w:cs="Arial"/>
            <w:color w:val="000000" w:themeColor="text1"/>
          </w:rPr>
          <w:delText xml:space="preserve"> as the noise spectrum and then add some fragment masses of the </w:delText>
        </w:r>
        <w:r w:rsidRPr="19673A48" w:rsidDel="003E4B33" w:rsidR="00A4038A">
          <w:rPr>
            <w:rFonts w:ascii="Arial" w:hAnsi="Arial" w:eastAsia="Times New Roman" w:cs="Arial"/>
            <w:color w:val="000000" w:themeColor="text1"/>
          </w:rPr>
          <w:delText xml:space="preserve">noise spectrum to the based spectrum. </w:delText>
        </w:r>
        <w:r w:rsidRPr="19673A48" w:rsidDel="003E4B33">
          <w:rPr>
            <w:rFonts w:ascii="Arial" w:hAnsi="Arial" w:eastAsia="Times New Roman" w:cs="Arial"/>
            <w:color w:val="000000" w:themeColor="text1"/>
          </w:rPr>
          <w:delText xml:space="preserve">A spectrum is a candidate noise spectrum of a base spectrum if  (1) the distance between the SCPF average </w:delText>
        </w:r>
        <w:r w:rsidRPr="19673A48" w:rsidDel="003E4B33">
          <w:rPr>
            <w:rFonts w:ascii="Arial" w:hAnsi="Arial" w:eastAsia="Times New Roman" w:cs="Arial"/>
            <w:i/>
            <w:iCs/>
            <w:color w:val="000000" w:themeColor="text1"/>
          </w:rPr>
          <w:delText xml:space="preserve">m/z </w:delText>
        </w:r>
        <w:r w:rsidRPr="19673A48" w:rsidDel="003E4B33">
          <w:rPr>
            <w:rFonts w:ascii="Arial" w:hAnsi="Arial" w:eastAsia="Times New Roman" w:cs="Arial"/>
            <w:color w:val="000000" w:themeColor="text1"/>
          </w:rPr>
          <w:delText xml:space="preserve">values of the noise spectrum and the base spectrum is no more than 20 m/z, (2) the proteoform identifications of the base and noise spectra are from two different proteins, </w:delText>
        </w:r>
        <w:r w:rsidRPr="19673A48" w:rsidDel="003E4B33" w:rsidR="572BC92D">
          <w:rPr>
            <w:rFonts w:ascii="Arial" w:hAnsi="Arial" w:eastAsia="Times New Roman" w:cs="Arial"/>
            <w:color w:val="000000" w:themeColor="text1"/>
          </w:rPr>
          <w:delText xml:space="preserve">and </w:delText>
        </w:r>
        <w:r w:rsidRPr="19673A48" w:rsidDel="003E4B33">
          <w:rPr>
            <w:rFonts w:ascii="Arial" w:hAnsi="Arial" w:eastAsia="Times New Roman" w:cs="Arial"/>
            <w:color w:val="000000" w:themeColor="text1"/>
          </w:rPr>
          <w:delText xml:space="preserve">(3) after removing from the noise spectrum fragment masses matched to the b- or y-ions in the base spectrum, the number of fragment masses in the noise spectrum is no less than 2 times of that in the base spectrum. </w:delText>
        </w:r>
      </w:del>
    </w:p>
    <w:p w:rsidRPr="00667594" w:rsidR="00F50EB4" w:rsidDel="003E4B33" w:rsidP="0A993C85" w:rsidRDefault="5DD3CBE2" w14:paraId="7C5E824A" w14:textId="04A065EB">
      <w:pPr>
        <w:spacing w:after="0" w:line="360" w:lineRule="auto"/>
        <w:ind w:firstLine="360"/>
        <w:jc w:val="both"/>
        <w:rPr>
          <w:del w:author="Liu, Xiaowen (Kevin)" w:date="2024-12-09T13:00:00Z" w16du:dateUtc="2024-12-09T19:00:00Z" w:id="672"/>
          <w:rFonts w:ascii="Arial" w:hAnsi="Arial" w:eastAsia="Times New Roman" w:cs="Arial"/>
          <w:color w:val="000000" w:themeColor="text1"/>
        </w:rPr>
      </w:pPr>
      <w:del w:author="Liu, Xiaowen (Kevin)" w:date="2024-12-09T13:00:00Z" w16du:dateUtc="2024-12-09T19:00:00Z" w:id="673">
        <w:r w:rsidRPr="19673A48" w:rsidDel="003E4B33">
          <w:rPr>
            <w:rFonts w:ascii="Arial" w:hAnsi="Arial" w:eastAsia="Times New Roman" w:cs="Arial"/>
            <w:color w:val="000000" w:themeColor="text1"/>
          </w:rPr>
          <w:delText xml:space="preserve">The </w:delText>
        </w:r>
        <w:r w:rsidRPr="19673A48" w:rsidDel="003E4B33" w:rsidR="34080660">
          <w:rPr>
            <w:rFonts w:ascii="Arial" w:hAnsi="Arial" w:eastAsia="Times New Roman" w:cs="Arial"/>
            <w:color w:val="000000" w:themeColor="text1"/>
          </w:rPr>
          <w:delText xml:space="preserve">498 </w:delText>
        </w:r>
        <w:r w:rsidRPr="19673A48" w:rsidDel="003E4B33">
          <w:rPr>
            <w:rFonts w:ascii="Arial" w:hAnsi="Arial" w:eastAsia="Times New Roman" w:cs="Arial"/>
            <w:color w:val="000000" w:themeColor="text1"/>
          </w:rPr>
          <w:delText xml:space="preserve">non-multiplexed spectra were used </w:delText>
        </w:r>
        <w:r w:rsidRPr="19673A48" w:rsidDel="003E4B33" w:rsidR="29407CBA">
          <w:rPr>
            <w:rFonts w:ascii="Arial" w:hAnsi="Arial" w:eastAsia="Times New Roman" w:cs="Arial"/>
            <w:color w:val="000000" w:themeColor="text1"/>
          </w:rPr>
          <w:delText xml:space="preserve">as base spectra </w:delText>
        </w:r>
        <w:r w:rsidRPr="19673A48" w:rsidDel="003E4B33">
          <w:rPr>
            <w:rFonts w:ascii="Arial" w:hAnsi="Arial" w:eastAsia="Times New Roman" w:cs="Arial"/>
            <w:color w:val="000000" w:themeColor="text1"/>
          </w:rPr>
          <w:delText xml:space="preserve">to generate </w:delText>
        </w:r>
        <w:r w:rsidRPr="19673A48" w:rsidDel="003E4B33" w:rsidR="546F5595">
          <w:rPr>
            <w:rFonts w:ascii="Arial" w:hAnsi="Arial" w:eastAsia="Times New Roman" w:cs="Arial"/>
            <w:color w:val="000000" w:themeColor="text1"/>
          </w:rPr>
          <w:delText xml:space="preserve">the noised </w:delText>
        </w:r>
        <w:r w:rsidRPr="19673A48" w:rsidDel="003E4B33">
          <w:rPr>
            <w:rFonts w:ascii="Arial" w:hAnsi="Arial" w:eastAsia="Times New Roman" w:cs="Arial"/>
            <w:color w:val="000000" w:themeColor="text1"/>
          </w:rPr>
          <w:delText xml:space="preserve">pseudo multiplexed spectra. </w:delText>
        </w:r>
        <w:r w:rsidRPr="19673A48" w:rsidDel="003E4B33" w:rsidR="29407CBA">
          <w:rPr>
            <w:rFonts w:ascii="Arial" w:hAnsi="Arial" w:eastAsia="Times New Roman" w:cs="Arial"/>
            <w:color w:val="000000" w:themeColor="text1"/>
          </w:rPr>
          <w:delText xml:space="preserve">For 325 of the </w:delText>
        </w:r>
        <w:r w:rsidRPr="19673A48" w:rsidDel="003E4B33" w:rsidR="33F6AE8F">
          <w:rPr>
            <w:rFonts w:ascii="Arial" w:hAnsi="Arial" w:eastAsia="Times New Roman" w:cs="Arial"/>
            <w:color w:val="000000" w:themeColor="text1"/>
          </w:rPr>
          <w:delText xml:space="preserve">498 </w:delText>
        </w:r>
        <w:r w:rsidRPr="19673A48" w:rsidDel="003E4B33" w:rsidR="29407CBA">
          <w:rPr>
            <w:rFonts w:ascii="Arial" w:hAnsi="Arial" w:eastAsia="Times New Roman" w:cs="Arial"/>
            <w:color w:val="000000" w:themeColor="text1"/>
          </w:rPr>
          <w:delText xml:space="preserve">spectra, </w:delText>
        </w:r>
        <w:r w:rsidRPr="19673A48" w:rsidDel="003E4B33">
          <w:rPr>
            <w:rFonts w:ascii="Arial" w:hAnsi="Arial" w:eastAsia="Times New Roman" w:cs="Arial"/>
            <w:color w:val="000000" w:themeColor="text1"/>
          </w:rPr>
          <w:delText xml:space="preserve">we found one candidate noise spectrum without unexpected modifications and another candidate noise spectrum with an unexpected modification. The 325 spectra and their matched noise spectra were used to generated 650 spectral pairs: 325 pairs for a base spectrum and a noise spectrum without unexpected modifications and 325 pairs for a base spectrum and a noise spectrum with an unexpected modification. The 650 pairs were divided into four groups: </w:delText>
        </w:r>
        <w:r w:rsidRPr="19673A48" w:rsidDel="003E4B33" w:rsidR="5A110CDB">
          <w:rPr>
            <w:rFonts w:ascii="Arial" w:hAnsi="Arial" w:eastAsia="Times New Roman" w:cs="Arial"/>
            <w:color w:val="000000" w:themeColor="text1"/>
          </w:rPr>
          <w:delText xml:space="preserve">group </w:delText>
        </w:r>
        <w:r w:rsidRPr="19673A48" w:rsidDel="003E4B33">
          <w:rPr>
            <w:rFonts w:ascii="Arial" w:hAnsi="Arial" w:eastAsia="Times New Roman" w:cs="Arial"/>
            <w:color w:val="000000" w:themeColor="text1"/>
          </w:rPr>
          <w:delText xml:space="preserve">1: </w:delText>
        </w:r>
        <w:r w:rsidRPr="19673A48" w:rsidDel="003E4B33" w:rsidR="3045167E">
          <w:rPr>
            <w:rFonts w:ascii="Arial" w:hAnsi="Arial" w:eastAsia="Times New Roman" w:cs="Arial"/>
            <w:color w:val="000000" w:themeColor="text1"/>
          </w:rPr>
          <w:delText>b</w:delText>
        </w:r>
        <w:r w:rsidRPr="19673A48" w:rsidDel="003E4B33">
          <w:rPr>
            <w:rFonts w:ascii="Arial" w:hAnsi="Arial" w:eastAsia="Times New Roman" w:cs="Arial"/>
            <w:color w:val="000000" w:themeColor="text1"/>
          </w:rPr>
          <w:delText xml:space="preserve">oth base and noise spectra have no unexpected modifications, </w:delText>
        </w:r>
        <w:r w:rsidRPr="19673A48" w:rsidDel="003E4B33" w:rsidR="5A110CDB">
          <w:rPr>
            <w:rFonts w:ascii="Arial" w:hAnsi="Arial" w:eastAsia="Times New Roman" w:cs="Arial"/>
            <w:color w:val="000000" w:themeColor="text1"/>
          </w:rPr>
          <w:delText xml:space="preserve">group </w:delText>
        </w:r>
        <w:r w:rsidRPr="19673A48" w:rsidDel="003E4B33">
          <w:rPr>
            <w:rFonts w:ascii="Arial" w:hAnsi="Arial" w:eastAsia="Times New Roman" w:cs="Arial"/>
            <w:color w:val="000000" w:themeColor="text1"/>
          </w:rPr>
          <w:delText xml:space="preserve">2: </w:delText>
        </w:r>
        <w:r w:rsidRPr="19673A48" w:rsidDel="003E4B33" w:rsidR="275F77E8">
          <w:rPr>
            <w:rFonts w:ascii="Arial" w:hAnsi="Arial" w:eastAsia="Times New Roman" w:cs="Arial"/>
            <w:color w:val="000000" w:themeColor="text1"/>
          </w:rPr>
          <w:delText>o</w:delText>
        </w:r>
        <w:r w:rsidRPr="19673A48" w:rsidDel="003E4B33">
          <w:rPr>
            <w:rFonts w:ascii="Arial" w:hAnsi="Arial" w:eastAsia="Times New Roman" w:cs="Arial"/>
            <w:color w:val="000000" w:themeColor="text1"/>
          </w:rPr>
          <w:delText xml:space="preserve">nly the noise spectrum has an unexpected modification; </w:delText>
        </w:r>
        <w:r w:rsidRPr="19673A48" w:rsidDel="003E4B33" w:rsidR="5A110CDB">
          <w:rPr>
            <w:rFonts w:ascii="Arial" w:hAnsi="Arial" w:eastAsia="Times New Roman" w:cs="Arial"/>
            <w:color w:val="000000" w:themeColor="text1"/>
          </w:rPr>
          <w:delText xml:space="preserve">group </w:delText>
        </w:r>
        <w:r w:rsidRPr="19673A48" w:rsidDel="003E4B33">
          <w:rPr>
            <w:rFonts w:ascii="Arial" w:hAnsi="Arial" w:eastAsia="Times New Roman" w:cs="Arial"/>
            <w:color w:val="000000" w:themeColor="text1"/>
          </w:rPr>
          <w:delText xml:space="preserve">3: </w:delText>
        </w:r>
        <w:r w:rsidRPr="19673A48" w:rsidDel="003E4B33" w:rsidR="6E42E47C">
          <w:rPr>
            <w:rFonts w:ascii="Arial" w:hAnsi="Arial" w:eastAsia="Times New Roman" w:cs="Arial"/>
            <w:color w:val="000000" w:themeColor="text1"/>
          </w:rPr>
          <w:delText>o</w:delText>
        </w:r>
        <w:r w:rsidRPr="19673A48" w:rsidDel="003E4B33">
          <w:rPr>
            <w:rFonts w:ascii="Arial" w:hAnsi="Arial" w:eastAsia="Times New Roman" w:cs="Arial"/>
            <w:color w:val="000000" w:themeColor="text1"/>
          </w:rPr>
          <w:delText xml:space="preserve">nly the base spectrum has an unexpected modification, </w:delText>
        </w:r>
        <w:r w:rsidRPr="19673A48" w:rsidDel="003E4B33" w:rsidR="5A110CDB">
          <w:rPr>
            <w:rFonts w:ascii="Arial" w:hAnsi="Arial" w:eastAsia="Times New Roman" w:cs="Arial"/>
            <w:color w:val="000000" w:themeColor="text1"/>
          </w:rPr>
          <w:delText xml:space="preserve">group </w:delText>
        </w:r>
        <w:r w:rsidRPr="19673A48" w:rsidDel="003E4B33">
          <w:rPr>
            <w:rFonts w:ascii="Arial" w:hAnsi="Arial" w:eastAsia="Times New Roman" w:cs="Arial"/>
            <w:color w:val="000000" w:themeColor="text1"/>
          </w:rPr>
          <w:delText xml:space="preserve">4: </w:delText>
        </w:r>
        <w:r w:rsidRPr="19673A48" w:rsidDel="003E4B33" w:rsidR="0A6211B9">
          <w:rPr>
            <w:rFonts w:ascii="Arial" w:hAnsi="Arial" w:eastAsia="Times New Roman" w:cs="Arial"/>
            <w:color w:val="000000" w:themeColor="text1"/>
          </w:rPr>
          <w:delText>b</w:delText>
        </w:r>
        <w:r w:rsidRPr="19673A48" w:rsidDel="003E4B33">
          <w:rPr>
            <w:rFonts w:ascii="Arial" w:hAnsi="Arial" w:eastAsia="Times New Roman" w:cs="Arial"/>
            <w:color w:val="000000" w:themeColor="text1"/>
          </w:rPr>
          <w:delText xml:space="preserve">oth base and noise spectra have unexpected modifications. </w:delText>
        </w:r>
      </w:del>
    </w:p>
    <w:p w:rsidRPr="00667594" w:rsidR="00F50EB4" w:rsidDel="003E4B33" w:rsidP="0A993C85" w:rsidRDefault="5D99F61A" w14:paraId="1594139C" w14:textId="63ED08E3">
      <w:pPr>
        <w:spacing w:after="0" w:line="360" w:lineRule="auto"/>
        <w:ind w:firstLine="360"/>
        <w:jc w:val="both"/>
        <w:rPr>
          <w:del w:author="Liu, Xiaowen (Kevin)" w:date="2024-12-09T13:00:00Z" w16du:dateUtc="2024-12-09T19:00:00Z" w:id="674"/>
          <w:rFonts w:ascii="Arial" w:hAnsi="Arial" w:eastAsia="Times New Roman" w:cs="Arial"/>
          <w:color w:val="000000" w:themeColor="text1"/>
        </w:rPr>
      </w:pPr>
      <w:del w:author="Liu, Xiaowen (Kevin)" w:date="2024-12-09T13:00:00Z" w16du:dateUtc="2024-12-09T19:00:00Z" w:id="675">
        <w:r w:rsidRPr="6AB0D903" w:rsidDel="003E4B33">
          <w:rPr>
            <w:rFonts w:ascii="Arial" w:hAnsi="Arial" w:eastAsia="Times New Roman" w:cs="Arial"/>
            <w:color w:val="000000" w:themeColor="text1"/>
          </w:rPr>
          <w:delText>The 650 spectrum pairs were used to generate</w:delText>
        </w:r>
        <w:r w:rsidRPr="6AB0D903" w:rsidDel="003E4B33" w:rsidR="1D3113F5">
          <w:rPr>
            <w:rFonts w:ascii="Arial" w:hAnsi="Arial" w:eastAsia="Times New Roman" w:cs="Arial"/>
            <w:color w:val="000000" w:themeColor="text1"/>
          </w:rPr>
          <w:delText xml:space="preserve"> 10 pseudo</w:delText>
        </w:r>
        <w:r w:rsidRPr="6AB0D903" w:rsidDel="003E4B33">
          <w:rPr>
            <w:rFonts w:ascii="Arial" w:hAnsi="Arial" w:eastAsia="Times New Roman" w:cs="Arial"/>
            <w:color w:val="000000" w:themeColor="text1"/>
          </w:rPr>
          <w:delText xml:space="preserve"> multiplexed spectrum data sets, each of which corresponds to a noise ratio (</w:delText>
        </w:r>
        <w:r w:rsidRPr="6AB0D903" w:rsidDel="003E4B33">
          <w:rPr>
            <w:rFonts w:ascii="Arial" w:hAnsi="Arial" w:eastAsia="Times New Roman" w:cs="Arial"/>
            <w:i/>
            <w:iCs/>
            <w:color w:val="000000" w:themeColor="text1"/>
          </w:rPr>
          <w:delText>r</w:delText>
        </w:r>
        <w:r w:rsidRPr="6AB0D903" w:rsidDel="003E4B33">
          <w:rPr>
            <w:rFonts w:ascii="Arial" w:hAnsi="Arial" w:eastAsia="Times New Roman" w:cs="Arial"/>
            <w:color w:val="000000" w:themeColor="text1"/>
          </w:rPr>
          <w:delText xml:space="preserve"> = 20%, 40%, …, 200%). The data set with noise ratio </w:delText>
        </w:r>
        <w:r w:rsidRPr="6AB0D903" w:rsidDel="003E4B33">
          <w:rPr>
            <w:rFonts w:ascii="Arial" w:hAnsi="Arial" w:eastAsia="Times New Roman" w:cs="Arial"/>
            <w:i/>
            <w:iCs/>
            <w:color w:val="000000" w:themeColor="text1"/>
          </w:rPr>
          <w:delText xml:space="preserve">r </w:delText>
        </w:r>
        <w:r w:rsidRPr="6AB0D903" w:rsidDel="003E4B33">
          <w:rPr>
            <w:rFonts w:ascii="Arial" w:hAnsi="Arial" w:eastAsia="Times New Roman" w:cs="Arial"/>
            <w:color w:val="000000" w:themeColor="text1"/>
          </w:rPr>
          <w:delText>contained 650 spectra, each of which contains all masses in the base spectrum and randomly selected</w:delText>
        </w:r>
        <w:r w:rsidRPr="6AB0D903" w:rsidDel="003E4B33" w:rsidR="7EFC6C7D">
          <w:rPr>
            <w:rFonts w:ascii="Arial" w:hAnsi="Arial" w:eastAsia="Times New Roman" w:cs="Arial"/>
            <w:color w:val="000000" w:themeColor="text1"/>
          </w:rPr>
          <w:delText xml:space="preserve"> round(</w:delText>
        </w:r>
        <w:r w:rsidRPr="6AB0D903" w:rsidDel="003E4B33" w:rsidR="7EFC6C7D">
          <w:rPr>
            <w:rFonts w:ascii="Arial" w:hAnsi="Arial" w:eastAsia="Times New Roman" w:cs="Arial"/>
            <w:i/>
            <w:iCs/>
            <w:color w:val="000000" w:themeColor="text1"/>
          </w:rPr>
          <w:delText>rn</w:delText>
        </w:r>
        <w:r w:rsidRPr="6AB0D903" w:rsidDel="003E4B33" w:rsidR="7EFC6C7D">
          <w:rPr>
            <w:rFonts w:ascii="Arial" w:hAnsi="Arial" w:eastAsia="Times New Roman" w:cs="Arial"/>
            <w:color w:val="000000" w:themeColor="text1"/>
          </w:rPr>
          <w:delText xml:space="preserve">) </w:delText>
        </w:r>
        <w:r w:rsidRPr="6AB0D903" w:rsidDel="003E4B33">
          <w:rPr>
            <w:rFonts w:ascii="Arial" w:hAnsi="Arial" w:eastAsia="Times New Roman" w:cs="Arial"/>
            <w:color w:val="000000" w:themeColor="text1"/>
          </w:rPr>
          <w:delText xml:space="preserve">fragment masses in the noise spectrum, where </w:delText>
        </w:r>
        <w:r w:rsidRPr="6AB0D903" w:rsidDel="003E4B33">
          <w:rPr>
            <w:rFonts w:ascii="Arial" w:hAnsi="Arial" w:eastAsia="Times New Roman" w:cs="Arial"/>
            <w:i/>
            <w:iCs/>
            <w:color w:val="000000" w:themeColor="text1"/>
          </w:rPr>
          <w:delText>n</w:delText>
        </w:r>
        <w:r w:rsidRPr="6AB0D903" w:rsidDel="003E4B33">
          <w:rPr>
            <w:rFonts w:ascii="Arial" w:hAnsi="Arial" w:eastAsia="Times New Roman" w:cs="Arial"/>
            <w:color w:val="000000" w:themeColor="text1"/>
          </w:rPr>
          <w:delText xml:space="preserve"> is the number of masses in the base spectrum and round() is the rounding function. TopPIC</w:delText>
        </w:r>
        <w:r w:rsidRPr="6AB0D903" w:rsidDel="003E4B33" w:rsidR="0E3B69A2">
          <w:rPr>
            <w:rFonts w:ascii="Arial" w:hAnsi="Arial" w:eastAsia="Times New Roman" w:cs="Arial"/>
            <w:color w:val="000000" w:themeColor="text1"/>
          </w:rPr>
          <w:delText xml:space="preserve"> </w:delText>
        </w:r>
        <w:r w:rsidRPr="6AB0D903" w:rsidDel="003E4B33">
          <w:rPr>
            <w:rFonts w:ascii="Arial" w:hAnsi="Arial" w:eastAsia="Times New Roman" w:cs="Arial"/>
            <w:color w:val="000000" w:themeColor="text1"/>
          </w:rPr>
          <w:delText xml:space="preserve">(version </w:delText>
        </w:r>
        <w:r w:rsidRPr="6AB0D903" w:rsidDel="003E4B33" w:rsidR="5771FCFD">
          <w:rPr>
            <w:rFonts w:ascii="Arial" w:hAnsi="Arial" w:eastAsia="Times New Roman" w:cs="Arial"/>
            <w:color w:val="000000" w:themeColor="text1"/>
          </w:rPr>
          <w:delText>1.7.6</w:delText>
        </w:r>
        <w:r w:rsidRPr="6AB0D903" w:rsidDel="003E4B33">
          <w:rPr>
            <w:rFonts w:ascii="Arial" w:hAnsi="Arial" w:eastAsia="Times New Roman" w:cs="Arial"/>
            <w:color w:val="000000" w:themeColor="text1"/>
          </w:rPr>
          <w:delText xml:space="preserve"> parameter settings in </w:delText>
        </w:r>
        <w:r w:rsidRPr="6AB0D903" w:rsidDel="003E4B33" w:rsidR="0E3B69A2">
          <w:rPr>
            <w:rFonts w:ascii="Arial" w:hAnsi="Arial" w:eastAsia="Times New Roman" w:cs="Arial"/>
            <w:color w:val="000000" w:themeColor="text1"/>
          </w:rPr>
          <w:delText xml:space="preserve">Supplemental </w:delText>
        </w:r>
        <w:r w:rsidRPr="6AB0D903" w:rsidDel="003E4B33">
          <w:rPr>
            <w:rFonts w:ascii="Arial" w:hAnsi="Arial" w:eastAsia="Times New Roman" w:cs="Arial"/>
            <w:color w:val="000000" w:themeColor="text1"/>
          </w:rPr>
          <w:delText>Table S</w:delText>
        </w:r>
        <w:r w:rsidRPr="6AB0D903" w:rsidDel="003E4B33" w:rsidR="6FDF5B0B">
          <w:rPr>
            <w:rFonts w:ascii="Arial" w:hAnsi="Arial" w:eastAsia="Times New Roman" w:cs="Arial"/>
            <w:color w:val="000000" w:themeColor="text1"/>
          </w:rPr>
          <w:delText>5</w:delText>
        </w:r>
        <w:r w:rsidRPr="6AB0D903" w:rsidDel="003E4B33">
          <w:rPr>
            <w:rFonts w:ascii="Arial" w:hAnsi="Arial" w:eastAsia="Times New Roman" w:cs="Arial"/>
            <w:color w:val="000000" w:themeColor="text1"/>
          </w:rPr>
          <w:delText>) was used to search the 11 MS data sets against the</w:delText>
        </w:r>
        <w:r w:rsidRPr="6AB0D903" w:rsidDel="003E4B33" w:rsidR="0E3B69A2">
          <w:rPr>
            <w:rFonts w:ascii="Arial" w:hAnsi="Arial" w:eastAsia="Times New Roman" w:cs="Arial"/>
            <w:color w:val="000000" w:themeColor="text1"/>
          </w:rPr>
          <w:delText xml:space="preserve"> UniProt</w:delText>
        </w:r>
        <w:r w:rsidRPr="6AB0D903" w:rsidDel="003E4B33">
          <w:rPr>
            <w:rFonts w:ascii="Arial" w:hAnsi="Arial" w:eastAsia="Times New Roman" w:cs="Arial"/>
            <w:color w:val="000000" w:themeColor="text1"/>
          </w:rPr>
          <w:delText xml:space="preserve"> </w:delText>
        </w:r>
        <w:r w:rsidRPr="6AB0D903" w:rsidDel="003E4B33">
          <w:rPr>
            <w:rFonts w:ascii="Arial" w:hAnsi="Arial" w:eastAsia="Times New Roman" w:cs="Arial"/>
            <w:i/>
            <w:iCs/>
            <w:color w:val="000000" w:themeColor="text1"/>
          </w:rPr>
          <w:delText>E</w:delText>
        </w:r>
        <w:r w:rsidRPr="6AB0D903" w:rsidDel="003E4B33" w:rsidR="0E3B69A2">
          <w:rPr>
            <w:rFonts w:ascii="Arial" w:hAnsi="Arial" w:eastAsia="Times New Roman" w:cs="Arial"/>
            <w:i/>
            <w:iCs/>
            <w:color w:val="000000" w:themeColor="text1"/>
          </w:rPr>
          <w:delText>.</w:delText>
        </w:r>
        <w:r w:rsidRPr="6AB0D903" w:rsidDel="003E4B33">
          <w:rPr>
            <w:rFonts w:ascii="Arial" w:hAnsi="Arial" w:eastAsia="Times New Roman" w:cs="Arial"/>
            <w:i/>
            <w:iCs/>
            <w:color w:val="000000" w:themeColor="text1"/>
          </w:rPr>
          <w:delText xml:space="preserve"> coli</w:delText>
        </w:r>
        <w:r w:rsidRPr="6AB0D903" w:rsidDel="003E4B33" w:rsidR="0E3B69A2">
          <w:rPr>
            <w:rFonts w:ascii="Arial" w:hAnsi="Arial" w:eastAsia="Times New Roman" w:cs="Arial"/>
            <w:color w:val="000000" w:themeColor="text1"/>
          </w:rPr>
          <w:delText xml:space="preserve"> proteome database</w:delText>
        </w:r>
        <w:r w:rsidRPr="6AB0D903" w:rsidDel="003E4B33" w:rsidR="5DD3CBE2">
          <w:rPr>
            <w:rFonts w:ascii="Arial" w:hAnsi="Arial" w:eastAsia="Times New Roman" w:cs="Arial"/>
            <w:color w:val="000000" w:themeColor="text1"/>
          </w:rPr>
          <w:delText xml:space="preserve"> </w:delText>
        </w:r>
        <w:r w:rsidRPr="6AB0D903" w:rsidDel="003E4B33" w:rsidR="2C072F3C">
          <w:rPr>
            <w:rFonts w:ascii="Arial" w:hAnsi="Arial" w:eastAsia="Times New Roman" w:cs="Arial"/>
          </w:rPr>
          <w:delText xml:space="preserve"> (version September 7, 2023; 4530 entries).</w:delText>
        </w:r>
        <w:r w:rsidRPr="6AB0D903" w:rsidDel="003E4B33" w:rsidR="476D729A">
          <w:rPr>
            <w:rFonts w:ascii="Arial" w:hAnsi="Arial" w:eastAsia="Times New Roman" w:cs="Arial"/>
            <w:color w:val="000000" w:themeColor="text1"/>
          </w:rPr>
          <w:delText xml:space="preserve"> </w:delText>
        </w:r>
        <w:r w:rsidRPr="6AB0D903" w:rsidDel="003E4B33" w:rsidR="04501E8E">
          <w:rPr>
            <w:rFonts w:ascii="Arial" w:hAnsi="Arial" w:eastAsia="Times New Roman" w:cs="Arial"/>
            <w:color w:val="000000" w:themeColor="text1"/>
          </w:rPr>
          <w:delText xml:space="preserve">Note that </w:delText>
        </w:r>
        <w:r w:rsidRPr="6AB0D903" w:rsidDel="003E4B33" w:rsidR="36779ACB">
          <w:rPr>
            <w:rFonts w:ascii="Arial" w:hAnsi="Arial" w:eastAsia="Times New Roman" w:cs="Arial"/>
            <w:color w:val="000000" w:themeColor="text1"/>
          </w:rPr>
          <w:delText xml:space="preserve">a </w:delText>
        </w:r>
        <w:r w:rsidRPr="6AB0D903" w:rsidDel="003E4B33">
          <w:rPr>
            <w:rFonts w:ascii="Arial" w:hAnsi="Arial" w:eastAsia="Times New Roman" w:cs="Arial"/>
            <w:color w:val="000000" w:themeColor="text1"/>
          </w:rPr>
          <w:delText>mass shift ±20075 Da</w:delText>
        </w:r>
        <w:r w:rsidRPr="6AB0D903" w:rsidDel="003E4B33" w:rsidR="04501E8E">
          <w:rPr>
            <w:rFonts w:ascii="Arial" w:hAnsi="Arial" w:eastAsia="Times New Roman" w:cs="Arial"/>
            <w:color w:val="000000" w:themeColor="text1"/>
          </w:rPr>
          <w:delText xml:space="preserve"> was allowed </w:delText>
        </w:r>
        <w:r w:rsidRPr="6AB0D903" w:rsidDel="003E4B33" w:rsidR="163EA7E7">
          <w:rPr>
            <w:rFonts w:ascii="Arial" w:hAnsi="Arial" w:eastAsia="Times New Roman" w:cs="Arial"/>
            <w:color w:val="000000" w:themeColor="text1"/>
          </w:rPr>
          <w:delText>as</w:delText>
        </w:r>
        <w:r w:rsidRPr="6AB0D903" w:rsidDel="003E4B33">
          <w:rPr>
            <w:rFonts w:ascii="Arial" w:hAnsi="Arial" w:eastAsia="Times New Roman" w:cs="Arial"/>
            <w:color w:val="000000" w:themeColor="text1"/>
          </w:rPr>
          <w:delText xml:space="preserve"> 20059.86</w:delText>
        </w:r>
        <w:r w:rsidRPr="6AB0D903" w:rsidDel="003E4B33" w:rsidR="04501E8E">
          <w:rPr>
            <w:rFonts w:ascii="Arial" w:hAnsi="Arial" w:eastAsia="Times New Roman" w:cs="Arial"/>
            <w:color w:val="000000" w:themeColor="text1"/>
          </w:rPr>
          <w:delText xml:space="preserve"> Da</w:delText>
        </w:r>
        <w:r w:rsidRPr="6AB0D903" w:rsidDel="003E4B33">
          <w:rPr>
            <w:rFonts w:ascii="Arial" w:hAnsi="Arial" w:eastAsia="Times New Roman" w:cs="Arial"/>
            <w:color w:val="000000" w:themeColor="text1"/>
          </w:rPr>
          <w:delText xml:space="preserve"> </w:delText>
        </w:r>
        <w:r w:rsidRPr="6AB0D903" w:rsidDel="003E4B33" w:rsidR="04501E8E">
          <w:rPr>
            <w:rFonts w:ascii="Arial" w:hAnsi="Arial" w:eastAsia="Times New Roman" w:cs="Arial"/>
            <w:color w:val="000000" w:themeColor="text1"/>
          </w:rPr>
          <w:delText>was</w:delText>
        </w:r>
        <w:r w:rsidRPr="6AB0D903" w:rsidDel="003E4B33">
          <w:rPr>
            <w:rFonts w:ascii="Arial" w:hAnsi="Arial" w:eastAsia="Times New Roman" w:cs="Arial"/>
            <w:color w:val="000000" w:themeColor="text1"/>
          </w:rPr>
          <w:delText xml:space="preserve"> the largest difference </w:delText>
        </w:r>
        <w:r w:rsidRPr="6AB0D903" w:rsidDel="003E4B33" w:rsidR="04501E8E">
          <w:rPr>
            <w:rFonts w:ascii="Arial" w:hAnsi="Arial" w:eastAsia="Times New Roman" w:cs="Arial"/>
            <w:color w:val="000000" w:themeColor="text1"/>
          </w:rPr>
          <w:delText xml:space="preserve">between the </w:delText>
        </w:r>
        <w:r w:rsidRPr="6AB0D903" w:rsidDel="003E4B33">
          <w:rPr>
            <w:rFonts w:ascii="Arial" w:hAnsi="Arial" w:eastAsia="Times New Roman" w:cs="Arial"/>
            <w:color w:val="000000" w:themeColor="text1"/>
          </w:rPr>
          <w:delText>precursor mass</w:delText>
        </w:r>
        <w:r w:rsidRPr="6AB0D903" w:rsidDel="003E4B33" w:rsidR="04501E8E">
          <w:rPr>
            <w:rFonts w:ascii="Arial" w:hAnsi="Arial" w:eastAsia="Times New Roman" w:cs="Arial"/>
            <w:color w:val="000000" w:themeColor="text1"/>
          </w:rPr>
          <w:delText xml:space="preserve">es of </w:delText>
        </w:r>
        <w:r w:rsidRPr="6AB0D903" w:rsidDel="003E4B33">
          <w:rPr>
            <w:rFonts w:ascii="Arial" w:hAnsi="Arial" w:eastAsia="Times New Roman" w:cs="Arial"/>
            <w:color w:val="000000" w:themeColor="text1"/>
          </w:rPr>
          <w:delText xml:space="preserve">a base spectrum and its </w:delText>
        </w:r>
        <w:r w:rsidRPr="6AB0D903" w:rsidDel="003E4B33" w:rsidR="04501E8E">
          <w:rPr>
            <w:rFonts w:ascii="Arial" w:hAnsi="Arial" w:eastAsia="Times New Roman" w:cs="Arial"/>
            <w:color w:val="000000" w:themeColor="text1"/>
          </w:rPr>
          <w:delText xml:space="preserve">corresponding </w:delText>
        </w:r>
        <w:r w:rsidRPr="6AB0D903" w:rsidDel="003E4B33">
          <w:rPr>
            <w:rFonts w:ascii="Arial" w:hAnsi="Arial" w:eastAsia="Times New Roman" w:cs="Arial"/>
            <w:color w:val="000000" w:themeColor="text1"/>
          </w:rPr>
          <w:delText xml:space="preserve">noise spectrum. </w:delText>
        </w:r>
      </w:del>
    </w:p>
    <w:p w:rsidR="00747FAF" w:rsidDel="003E4B33" w:rsidP="0A993C85" w:rsidRDefault="4A5E7FB2" w14:paraId="2C37EB38" w14:textId="653155AF">
      <w:pPr>
        <w:spacing w:after="0" w:line="360" w:lineRule="auto"/>
        <w:ind w:firstLine="360"/>
        <w:jc w:val="both"/>
        <w:rPr>
          <w:del w:author="Liu, Xiaowen (Kevin)" w:date="2024-12-09T13:00:00Z" w16du:dateUtc="2024-12-09T19:00:00Z" w:id="676"/>
          <w:rFonts w:ascii="Arial" w:hAnsi="Arial" w:eastAsia="Times New Roman" w:cs="Arial"/>
          <w:color w:val="000000" w:themeColor="text1"/>
        </w:rPr>
      </w:pPr>
      <w:del w:author="Liu, Xiaowen (Kevin)" w:date="2024-12-09T13:00:00Z" w16du:dateUtc="2024-12-09T19:00:00Z" w:id="677">
        <w:r w:rsidRPr="19673A48" w:rsidDel="003E4B33">
          <w:rPr>
            <w:rFonts w:ascii="Arial" w:hAnsi="Arial" w:eastAsia="Times New Roman" w:cs="Arial"/>
            <w:color w:val="000000" w:themeColor="text1"/>
          </w:rPr>
          <w:delText>We plotted the change in protein identification accuracy against the percentage of noise mass fragment</w:delText>
        </w:r>
        <w:r w:rsidRPr="19673A48" w:rsidDel="003E4B33" w:rsidR="68C1992A">
          <w:rPr>
            <w:rFonts w:ascii="Arial" w:hAnsi="Arial" w:eastAsia="Times New Roman" w:cs="Arial"/>
            <w:color w:val="000000" w:themeColor="text1"/>
          </w:rPr>
          <w:delText xml:space="preserve">s added to the base spectrum (Fig. 5). </w:delText>
        </w:r>
        <w:r w:rsidRPr="19673A48" w:rsidDel="003E4B33" w:rsidR="5D99F61A">
          <w:rPr>
            <w:rFonts w:ascii="Arial" w:hAnsi="Arial" w:eastAsia="Times New Roman" w:cs="Arial"/>
            <w:color w:val="000000" w:themeColor="text1"/>
          </w:rPr>
          <w:delText xml:space="preserve">When the noise ratio in the </w:delText>
        </w:r>
        <w:r w:rsidRPr="19673A48" w:rsidDel="003E4B33" w:rsidR="59BDDBA5">
          <w:rPr>
            <w:rFonts w:ascii="Arial" w:hAnsi="Arial" w:eastAsia="Times New Roman" w:cs="Arial"/>
            <w:color w:val="000000" w:themeColor="text1"/>
          </w:rPr>
          <w:delText xml:space="preserve">noised </w:delText>
        </w:r>
        <w:r w:rsidRPr="19673A48" w:rsidDel="003E4B33" w:rsidR="5D99F61A">
          <w:rPr>
            <w:rFonts w:ascii="Arial" w:hAnsi="Arial" w:eastAsia="Times New Roman" w:cs="Arial"/>
            <w:color w:val="000000" w:themeColor="text1"/>
          </w:rPr>
          <w:delText xml:space="preserve">pseudo multiplexed spectra increases, the identification </w:delText>
        </w:r>
        <w:r w:rsidRPr="19673A48" w:rsidDel="003E4B33" w:rsidR="6B52032B">
          <w:rPr>
            <w:rFonts w:ascii="Arial" w:hAnsi="Arial" w:eastAsia="Times New Roman" w:cs="Arial"/>
            <w:color w:val="000000" w:themeColor="text1"/>
          </w:rPr>
          <w:delText>accuracy of the noise protein</w:delText>
        </w:r>
        <w:r w:rsidRPr="19673A48" w:rsidDel="003E4B33" w:rsidR="5D99F61A">
          <w:rPr>
            <w:rFonts w:ascii="Arial" w:hAnsi="Arial" w:eastAsia="Times New Roman" w:cs="Arial"/>
            <w:color w:val="000000" w:themeColor="text1"/>
          </w:rPr>
          <w:delText xml:space="preserve"> of the spectra in group 3 increases faster than that in group 1. Similarly, the</w:delText>
        </w:r>
        <w:r w:rsidRPr="19673A48" w:rsidDel="003E4B33">
          <w:rPr>
            <w:rFonts w:ascii="Arial" w:hAnsi="Arial" w:eastAsia="Times New Roman" w:cs="Arial"/>
            <w:color w:val="000000" w:themeColor="text1"/>
          </w:rPr>
          <w:delText xml:space="preserve"> </w:delText>
        </w:r>
        <w:r w:rsidRPr="19673A48" w:rsidDel="003E4B33" w:rsidR="5D99F61A">
          <w:rPr>
            <w:rFonts w:ascii="Arial" w:hAnsi="Arial" w:eastAsia="Times New Roman" w:cs="Arial"/>
            <w:color w:val="000000" w:themeColor="text1"/>
          </w:rPr>
          <w:delText xml:space="preserve"> identification </w:delText>
        </w:r>
        <w:r w:rsidRPr="19673A48" w:rsidDel="003E4B33" w:rsidR="32D85FD0">
          <w:rPr>
            <w:rFonts w:ascii="Arial" w:hAnsi="Arial" w:eastAsia="Times New Roman" w:cs="Arial"/>
            <w:color w:val="000000" w:themeColor="text1"/>
          </w:rPr>
          <w:delText>accuracy of the noise protein</w:delText>
        </w:r>
        <w:r w:rsidRPr="19673A48" w:rsidDel="003E4B33" w:rsidR="5D99F61A">
          <w:rPr>
            <w:rFonts w:ascii="Arial" w:hAnsi="Arial" w:eastAsia="Times New Roman" w:cs="Arial"/>
            <w:color w:val="000000" w:themeColor="text1"/>
          </w:rPr>
          <w:delText xml:space="preserve"> of the spectra in group 4 increases faster than that in group 2.</w:delText>
        </w:r>
        <w:r w:rsidRPr="19673A48" w:rsidDel="003E4B33" w:rsidR="4E3FB848">
          <w:rPr>
            <w:rFonts w:ascii="Arial" w:hAnsi="Arial" w:eastAsia="Times New Roman" w:cs="Arial"/>
            <w:color w:val="000000" w:themeColor="text1"/>
          </w:rPr>
          <w:delText xml:space="preserve"> As expected,</w:delText>
        </w:r>
        <w:r w:rsidRPr="19673A48" w:rsidDel="003E4B33" w:rsidR="5D99F61A">
          <w:rPr>
            <w:rFonts w:ascii="Arial" w:hAnsi="Arial" w:eastAsia="Times New Roman" w:cs="Arial"/>
            <w:color w:val="000000" w:themeColor="text1"/>
          </w:rPr>
          <w:delText xml:space="preserve"> the unexpected modification in the base spectrum in groups 3 and 4 reduces the </w:delText>
        </w:r>
        <w:r w:rsidRPr="19673A48" w:rsidDel="003E4B33" w:rsidR="3B5F2F68">
          <w:rPr>
            <w:rFonts w:ascii="Arial" w:hAnsi="Arial" w:eastAsia="Times New Roman" w:cs="Arial"/>
            <w:color w:val="000000" w:themeColor="text1"/>
          </w:rPr>
          <w:delText xml:space="preserve">protein </w:delText>
        </w:r>
        <w:r w:rsidRPr="19673A48" w:rsidDel="003E4B33" w:rsidR="5D99F61A">
          <w:rPr>
            <w:rFonts w:ascii="Arial" w:hAnsi="Arial" w:eastAsia="Times New Roman" w:cs="Arial"/>
            <w:color w:val="000000" w:themeColor="text1"/>
          </w:rPr>
          <w:delText>identification</w:delText>
        </w:r>
        <w:r w:rsidRPr="19673A48" w:rsidDel="003E4B33" w:rsidR="0BFADBBF">
          <w:rPr>
            <w:rFonts w:ascii="Arial" w:hAnsi="Arial" w:eastAsia="Times New Roman" w:cs="Arial"/>
            <w:color w:val="000000" w:themeColor="text1"/>
          </w:rPr>
          <w:delText xml:space="preserve"> accuracy</w:delText>
        </w:r>
        <w:r w:rsidRPr="19673A48" w:rsidDel="003E4B33" w:rsidR="5D99F61A">
          <w:rPr>
            <w:rFonts w:ascii="Arial" w:hAnsi="Arial" w:eastAsia="Times New Roman" w:cs="Arial"/>
            <w:color w:val="000000" w:themeColor="text1"/>
          </w:rPr>
          <w:delText xml:space="preserve"> </w:delText>
        </w:r>
        <w:r w:rsidRPr="19673A48" w:rsidDel="003E4B33" w:rsidR="355A2C32">
          <w:rPr>
            <w:rFonts w:ascii="Arial" w:hAnsi="Arial" w:eastAsia="Times New Roman" w:cs="Arial"/>
            <w:color w:val="000000" w:themeColor="text1"/>
          </w:rPr>
          <w:delText>in</w:delText>
        </w:r>
        <w:r w:rsidRPr="19673A48" w:rsidDel="003E4B33" w:rsidR="5D99F61A">
          <w:rPr>
            <w:rFonts w:ascii="Arial" w:hAnsi="Arial" w:eastAsia="Times New Roman" w:cs="Arial"/>
            <w:color w:val="000000" w:themeColor="text1"/>
          </w:rPr>
          <w:delText xml:space="preserve"> database search and increases the </w:delText>
        </w:r>
        <w:r w:rsidRPr="19673A48" w:rsidDel="003E4B33" w:rsidR="52E80CEE">
          <w:rPr>
            <w:rFonts w:ascii="Arial" w:hAnsi="Arial" w:eastAsia="Times New Roman" w:cs="Arial"/>
            <w:color w:val="000000" w:themeColor="text1"/>
          </w:rPr>
          <w:delText xml:space="preserve">influence of the noise fragment masses in </w:delText>
        </w:r>
        <w:r w:rsidRPr="19673A48" w:rsidDel="003E4B33" w:rsidR="5D99F61A">
          <w:rPr>
            <w:rFonts w:ascii="Arial" w:hAnsi="Arial" w:eastAsia="Times New Roman" w:cs="Arial"/>
            <w:color w:val="000000" w:themeColor="text1"/>
          </w:rPr>
          <w:delText xml:space="preserve">the pseudo multiplexed spectrum </w:delText>
        </w:r>
        <w:r w:rsidRPr="19673A48" w:rsidDel="003E4B33" w:rsidR="2FC8BF97">
          <w:rPr>
            <w:rFonts w:ascii="Arial" w:hAnsi="Arial" w:eastAsia="Times New Roman" w:cs="Arial"/>
            <w:color w:val="000000" w:themeColor="text1"/>
          </w:rPr>
          <w:delText xml:space="preserve">as the percentage of PrSMs identified as </w:delText>
        </w:r>
        <w:r w:rsidRPr="19673A48" w:rsidDel="003E4B33" w:rsidR="5D99F61A">
          <w:rPr>
            <w:rFonts w:ascii="Arial" w:hAnsi="Arial" w:eastAsia="Times New Roman" w:cs="Arial"/>
            <w:color w:val="000000" w:themeColor="text1"/>
          </w:rPr>
          <w:delText xml:space="preserve">the protein of the noise spectrum </w:delText>
        </w:r>
        <w:r w:rsidRPr="19673A48" w:rsidDel="003E4B33" w:rsidR="0C00CBAC">
          <w:rPr>
            <w:rFonts w:ascii="Arial" w:hAnsi="Arial" w:eastAsia="Times New Roman" w:cs="Arial"/>
            <w:color w:val="000000" w:themeColor="text1"/>
          </w:rPr>
          <w:delText>increased</w:delText>
        </w:r>
        <w:r w:rsidRPr="19673A48" w:rsidDel="003E4B33">
          <w:rPr>
            <w:rFonts w:ascii="Arial" w:hAnsi="Arial" w:eastAsia="Times New Roman" w:cs="Arial"/>
            <w:color w:val="000000" w:themeColor="text1"/>
          </w:rPr>
          <w:delText xml:space="preserve"> </w:delText>
        </w:r>
        <w:r w:rsidRPr="19673A48" w:rsidDel="003E4B33" w:rsidR="5D99F61A">
          <w:rPr>
            <w:rFonts w:ascii="Arial" w:hAnsi="Arial" w:eastAsia="Times New Roman" w:cs="Arial"/>
            <w:color w:val="000000" w:themeColor="text1"/>
          </w:rPr>
          <w:delText xml:space="preserve">. The </w:delText>
        </w:r>
        <w:r w:rsidRPr="19673A48" w:rsidDel="003E4B33" w:rsidR="71664FEA">
          <w:rPr>
            <w:rFonts w:ascii="Arial" w:hAnsi="Arial" w:eastAsia="Times New Roman" w:cs="Arial"/>
            <w:color w:val="000000" w:themeColor="text1"/>
          </w:rPr>
          <w:delText>percentage</w:delText>
        </w:r>
        <w:r w:rsidRPr="19673A48" w:rsidDel="003E4B33" w:rsidR="18B172EC">
          <w:rPr>
            <w:rFonts w:ascii="Arial" w:hAnsi="Arial" w:eastAsia="Times New Roman" w:cs="Arial"/>
            <w:color w:val="000000" w:themeColor="text1"/>
          </w:rPr>
          <w:delText xml:space="preserve"> of noise protein</w:delText>
        </w:r>
        <w:r w:rsidRPr="19673A48" w:rsidDel="003E4B33" w:rsidR="5D99F61A">
          <w:rPr>
            <w:rFonts w:ascii="Arial" w:hAnsi="Arial" w:eastAsia="Times New Roman" w:cs="Arial"/>
            <w:color w:val="000000" w:themeColor="text1"/>
          </w:rPr>
          <w:delText xml:space="preserve"> identification of group 1 increases faster than group 2 as the noise ratio increases, showing that a multiplexed spectrum with a noise spectrum whose PrSM does not have unexpected modifications is more likely to be incorrectly identified compared with a noise spectrum whose PrSM have an unexpected modification. A similar conclusion can be drawn comparing group 3 and group 4.</w:delText>
        </w:r>
      </w:del>
    </w:p>
    <w:p w:rsidR="00B317E9" w:rsidDel="003E4B33" w:rsidP="00B317E9" w:rsidRDefault="00B317E9" w14:paraId="68A540B2" w14:textId="14602159">
      <w:pPr>
        <w:spacing w:after="0" w:line="360" w:lineRule="auto"/>
        <w:jc w:val="both"/>
        <w:rPr>
          <w:del w:author="Liu, Xiaowen (Kevin)" w:date="2024-12-09T13:00:00Z" w16du:dateUtc="2024-12-09T19:00:00Z" w:id="678"/>
          <w:rFonts w:ascii="Arial" w:hAnsi="Arial" w:eastAsia="Times New Roman" w:cs="Arial"/>
          <w:b/>
          <w:bCs/>
          <w:color w:val="000000" w:themeColor="text1"/>
        </w:rPr>
      </w:pPr>
      <w:del w:author="Liu, Xiaowen (Kevin)" w:date="2024-12-09T13:00:00Z" w16du:dateUtc="2024-12-09T19:00:00Z" w:id="679">
        <w:r w:rsidRPr="19673A48" w:rsidDel="003E4B33">
          <w:rPr>
            <w:rFonts w:ascii="Arial" w:hAnsi="Arial" w:eastAsia="Times New Roman" w:cs="Arial"/>
            <w:b/>
            <w:bCs/>
            <w:color w:val="000000" w:themeColor="text1"/>
            <w:rPrChange w:author="Liu, Xiaowen (Kevin)" w:date="2024-12-01T13:11:00Z" w:id="680">
              <w:rPr>
                <w:rFonts w:ascii="Arial" w:hAnsi="Arial" w:eastAsia="Times New Roman" w:cs="Arial"/>
                <w:color w:val="000000" w:themeColor="text1"/>
              </w:rPr>
            </w:rPrChange>
          </w:rPr>
          <w:delText>Comparison of TopMPI and TopPIC</w:delText>
        </w:r>
      </w:del>
    </w:p>
    <w:p w:rsidR="004A6F22" w:rsidDel="003E4B33" w:rsidP="00FA56EE" w:rsidRDefault="00B317E9" w14:paraId="69F58D81" w14:textId="6D4871B3">
      <w:pPr>
        <w:spacing w:after="0" w:line="360" w:lineRule="auto"/>
        <w:ind w:firstLine="360"/>
        <w:jc w:val="both"/>
        <w:rPr>
          <w:del w:author="Liu, Xiaowen (Kevin)" w:date="2024-12-09T13:00:00Z" w16du:dateUtc="2024-12-09T19:00:00Z" w:id="681"/>
          <w:rFonts w:ascii="Arial" w:hAnsi="Arial" w:eastAsia="Arial" w:cs="Arial"/>
        </w:rPr>
      </w:pPr>
      <w:del w:author="Liu, Xiaowen (Kevin)" w:date="2024-12-09T13:00:00Z" w16du:dateUtc="2024-12-09T19:00:00Z" w:id="682">
        <w:r w:rsidDel="003E4B33">
          <w:rPr>
            <w:rFonts w:ascii="Arial" w:hAnsi="Arial" w:eastAsia="Times New Roman" w:cs="Arial"/>
            <w:color w:val="000000" w:themeColor="text1"/>
          </w:rPr>
          <w:delText xml:space="preserve">We compared spectral identifications </w:delText>
        </w:r>
        <w:r w:rsidDel="003E4B33" w:rsidR="00CA17CD">
          <w:rPr>
            <w:rFonts w:ascii="Arial" w:hAnsi="Arial" w:eastAsia="Times New Roman" w:cs="Arial"/>
            <w:color w:val="000000" w:themeColor="text1"/>
          </w:rPr>
          <w:delText xml:space="preserve">of TopMPI and TopPIC on the first replicate of a </w:delText>
        </w:r>
        <w:r w:rsidDel="003E4B33" w:rsidR="00FA56EE">
          <w:rPr>
            <w:rFonts w:ascii="Arial" w:hAnsi="Arial" w:eastAsia="Times New Roman" w:cs="Arial"/>
            <w:color w:val="000000" w:themeColor="text1"/>
          </w:rPr>
          <w:delText xml:space="preserve">CZE-MS/MS data set of yeast protein </w:delText>
        </w:r>
        <w:r w:rsidDel="003E4B33" w:rsidR="00FA56EE">
          <w:rPr>
            <w:rFonts w:ascii="Arial" w:hAnsi="Arial" w:eastAsia="Arial" w:cs="Arial"/>
          </w:rPr>
          <w:delText>.</w:delText>
        </w:r>
        <w:r w:rsidRPr="2EE08DAF" w:rsidDel="003E4B33">
          <w:rPr>
            <w:rFonts w:ascii="Arial" w:hAnsi="Arial" w:eastAsia="Arial" w:cs="Arial"/>
          </w:rPr>
          <w:delText xml:space="preserve"> TopFD and TopPIC (version 1.7.6) were employed to analyze the data</w:delText>
        </w:r>
        <w:r w:rsidDel="003E4B33" w:rsidR="00FA56EE">
          <w:rPr>
            <w:rFonts w:ascii="Arial" w:hAnsi="Arial" w:eastAsia="Arial" w:cs="Arial"/>
          </w:rPr>
          <w:delText xml:space="preserve"> </w:delText>
        </w:r>
        <w:r w:rsidRPr="2EE08DAF" w:rsidDel="003E4B33">
          <w:rPr>
            <w:rFonts w:ascii="Arial" w:hAnsi="Arial" w:eastAsia="Arial" w:cs="Arial"/>
          </w:rPr>
          <w:delText xml:space="preserve">set against the UniProt yeast proteome database (version March 3, 2023; 6,727 entries), with parameter settings detailed in Supplemental Tables S1 and S6. </w:delText>
        </w:r>
        <w:r w:rsidRPr="19673A48" w:rsidDel="003E4B33" w:rsidR="009A2D3E">
          <w:rPr>
            <w:rFonts w:ascii="Arial" w:hAnsi="Arial" w:eastAsia="Arial" w:cs="Arial"/>
            <w:color w:val="000000" w:themeColor="text1"/>
            <w:rPrChange w:author="Wang, Daniel" w:date="2024-12-02T18:44:00Z" w:id="683">
              <w:rPr>
                <w:rFonts w:ascii="Arial" w:hAnsi="Arial" w:eastAsia="Arial" w:cs="Arial"/>
              </w:rPr>
            </w:rPrChange>
          </w:rPr>
          <w:delText xml:space="preserve">With a 1% spectrum-level </w:delText>
        </w:r>
        <w:r w:rsidRPr="19673A48" w:rsidDel="003E4B33" w:rsidR="009A2D3E">
          <w:rPr>
            <w:rFonts w:ascii="Arial" w:hAnsi="Arial" w:eastAsia="Arial" w:cs="Arial"/>
            <w:color w:val="000000" w:themeColor="text1"/>
            <w:rPrChange w:author="Liu, Xiaowen (Kevin)" w:date="2024-12-01T13:17:00Z" w:id="684">
              <w:rPr>
                <w:rFonts w:ascii="Arial" w:hAnsi="Arial" w:eastAsia="Arial" w:cs="Arial"/>
              </w:rPr>
            </w:rPrChange>
          </w:rPr>
          <w:delText>FDR</w:delText>
        </w:r>
        <w:r w:rsidDel="003E4B33" w:rsidR="009A2D3E">
          <w:rPr>
            <w:rFonts w:ascii="Arial" w:hAnsi="Arial" w:eastAsia="Arial" w:cs="Arial"/>
          </w:rPr>
          <w:delText xml:space="preserve">, </w:delText>
        </w:r>
        <w:r w:rsidRPr="19673A48" w:rsidDel="003E4B33">
          <w:rPr>
            <w:rFonts w:ascii="Arial" w:hAnsi="Arial" w:eastAsia="Arial" w:cs="Arial"/>
          </w:rPr>
          <w:delText>TopPIC reported 4,144</w:delText>
        </w:r>
      </w:del>
      <w:ins w:author="Wang, Daniel" w:date="2024-12-02T18:45:00Z" w:id="685">
        <w:del w:author="Liu, Xiaowen (Kevin)" w:date="2024-12-09T13:00:00Z" w16du:dateUtc="2024-12-09T19:00:00Z" w:id="686">
          <w:r w:rsidRPr="19673A48" w:rsidDel="003E4B33" w:rsidR="23611246">
            <w:rPr>
              <w:rFonts w:ascii="Arial" w:hAnsi="Arial" w:eastAsia="Arial" w:cs="Arial"/>
            </w:rPr>
            <w:delText>4,544</w:delText>
          </w:r>
        </w:del>
      </w:ins>
      <w:del w:author="Liu, Xiaowen (Kevin)" w:date="2024-12-09T13:00:00Z" w16du:dateUtc="2024-12-09T19:00:00Z" w:id="687">
        <w:r w:rsidRPr="19673A48" w:rsidDel="003E4B33">
          <w:rPr>
            <w:rFonts w:ascii="Arial" w:hAnsi="Arial" w:eastAsia="Arial" w:cs="Arial"/>
          </w:rPr>
          <w:delText xml:space="preserve"> PrSMs corresponding to 1,935</w:delText>
        </w:r>
      </w:del>
      <w:ins w:author="Wang, Daniel" w:date="2024-12-02T18:45:00Z" w:id="688">
        <w:del w:author="Liu, Xiaowen (Kevin)" w:date="2024-12-09T13:00:00Z" w16du:dateUtc="2024-12-09T19:00:00Z" w:id="689">
          <w:r w:rsidRPr="19673A48" w:rsidDel="003E4B33" w:rsidR="7230BFCB">
            <w:rPr>
              <w:rFonts w:ascii="Arial" w:hAnsi="Arial" w:eastAsia="Arial" w:cs="Arial"/>
            </w:rPr>
            <w:delText>2,117</w:delText>
          </w:r>
        </w:del>
      </w:ins>
      <w:del w:author="Liu, Xiaowen (Kevin)" w:date="2024-12-09T13:00:00Z" w16du:dateUtc="2024-12-09T19:00:00Z" w:id="690">
        <w:r w:rsidRPr="2EE08DAF" w:rsidDel="003E4B33">
          <w:rPr>
            <w:rFonts w:ascii="Arial" w:hAnsi="Arial" w:eastAsia="Arial" w:cs="Arial"/>
          </w:rPr>
          <w:delText xml:space="preserve"> unique SCPFs. </w:delText>
        </w:r>
        <w:r w:rsidRPr="19673A48" w:rsidDel="003E4B33">
          <w:rPr>
            <w:rFonts w:ascii="Arial" w:hAnsi="Arial" w:eastAsia="Arial" w:cs="Arial"/>
            <w:highlight w:val="yellow"/>
            <w:rPrChange w:author="Liu, Xiaowen (Kevin)" w:date="2024-12-01T13:17:00Z" w:id="691">
              <w:rPr>
                <w:rFonts w:ascii="Arial" w:hAnsi="Arial" w:eastAsia="Arial" w:cs="Arial"/>
              </w:rPr>
            </w:rPrChange>
          </w:rPr>
          <w:delText>TopMPI reported ??? from ??? proteoforms.</w:delText>
        </w:r>
      </w:del>
    </w:p>
    <w:p w:rsidR="00B317E9" w:rsidDel="003E4B33" w:rsidRDefault="00B317E9" w14:paraId="70E0EC34" w14:textId="562500FF">
      <w:pPr>
        <w:spacing w:after="0" w:line="360" w:lineRule="auto"/>
        <w:rPr>
          <w:ins w:author="Wang, Daniel" w:date="2024-12-02T18:46:00Z" w16du:dateUtc="2024-12-02T18:46:41Z" w:id="692"/>
          <w:del w:author="Liu, Xiaowen (Kevin)" w:date="2024-12-09T13:00:00Z" w16du:dateUtc="2024-12-09T19:00:00Z" w:id="693"/>
          <w:rFonts w:ascii="Arial" w:hAnsi="Arial" w:eastAsia="Arial" w:cs="Arial"/>
          <w:color w:val="D13438"/>
        </w:rPr>
        <w:pPrChange w:author="Wang, Daniel" w:date="2024-12-02T18:46:00Z" w:id="694">
          <w:pPr>
            <w:spacing w:after="0" w:line="360" w:lineRule="auto"/>
            <w:ind w:firstLine="360"/>
          </w:pPr>
        </w:pPrChange>
      </w:pPr>
      <w:del w:author="Liu, Xiaowen (Kevin)" w:date="2024-12-09T13:00:00Z" w16du:dateUtc="2024-12-09T19:00:00Z" w:id="695">
        <w:r w:rsidRPr="19673A48" w:rsidDel="003E4B33">
          <w:rPr>
            <w:rFonts w:ascii="Arial" w:hAnsi="Arial" w:eastAsia="Arial" w:cs="Arial"/>
          </w:rPr>
          <w:delText>Among these, 89 SCPFs were identified as contradictory, meaning their respective PrSMs were assigned to different proteins. Using TopMPI, we reassigned the precursor for 114 MS/MS spectra, leading to an increase in reported PrSMs to 4,182 and unique SCPFs to 1,948, while reducing the number of contradictory SCPFs to 60. Further improvement was observed when incorporating PrSMs identified during a second round of searching. This approach yielded a total of 5,346 PrSMs, corresponding to 2,306 unique SCPFs, of which 101 were identified as contradictory. These results demonstrate TopMPI's capacity to resolve ambiguities and enhance the overall quality of proteoform identification in complex datasets.</w:delText>
        </w:r>
      </w:del>
      <w:ins w:author="Wang, Daniel" w:date="2024-12-02T18:46:00Z" w:id="696">
        <w:del w:author="Liu, Xiaowen (Kevin)" w:date="2024-12-09T13:00:00Z" w16du:dateUtc="2024-12-09T19:00:00Z" w:id="697">
          <w:r w:rsidRPr="19673A48" w:rsidDel="003E4B33" w:rsidR="48709EC9">
            <w:rPr>
              <w:rFonts w:ascii="Arial" w:hAnsi="Arial" w:eastAsia="Arial" w:cs="Arial"/>
              <w:color w:val="D13438"/>
              <w:u w:val="single"/>
            </w:rPr>
            <w:delText xml:space="preserve"> Among these, 123 SCPFs were </w:delText>
          </w:r>
          <w:r w:rsidRPr="19673A48" w:rsidDel="003E4B33" w:rsidR="48709EC9">
            <w:rPr>
              <w:rFonts w:ascii="Arial" w:hAnsi="Arial" w:eastAsia="Arial" w:cs="Arial"/>
            </w:rPr>
            <w:delText xml:space="preserve">identified </w:delText>
          </w:r>
          <w:r w:rsidRPr="19673A48" w:rsidDel="003E4B33" w:rsidR="48709EC9">
            <w:rPr>
              <w:rFonts w:ascii="Arial" w:hAnsi="Arial" w:eastAsia="Arial" w:cs="Arial"/>
              <w:color w:val="D13438"/>
              <w:u w:val="single"/>
            </w:rPr>
            <w:delText>as contradictory, where the associated PrSMs were assigned to different proteins. By applying Top</w:delText>
          </w:r>
        </w:del>
      </w:ins>
      <w:ins w:author="Wang, Daniel" w:date="2024-12-02T18:47:00Z" w:id="698">
        <w:del w:author="Liu, Xiaowen (Kevin)" w:date="2024-12-09T13:00:00Z" w16du:dateUtc="2024-12-09T19:00:00Z" w:id="699">
          <w:r w:rsidRPr="19673A48" w:rsidDel="003E4B33" w:rsidR="48709EC9">
            <w:rPr>
              <w:rFonts w:ascii="Arial" w:hAnsi="Arial" w:eastAsia="Arial" w:cs="Arial"/>
              <w:color w:val="D13438"/>
              <w:u w:val="single"/>
            </w:rPr>
            <w:delText>MPI</w:delText>
          </w:r>
        </w:del>
      </w:ins>
      <w:ins w:author="Wang, Daniel" w:date="2024-12-02T18:46:00Z" w:id="700">
        <w:del w:author="Liu, Xiaowen (Kevin)" w:date="2024-12-09T13:00:00Z" w16du:dateUtc="2024-12-09T19:00:00Z" w:id="701">
          <w:r w:rsidRPr="19673A48" w:rsidDel="003E4B33" w:rsidR="48709EC9">
            <w:rPr>
              <w:rFonts w:ascii="Arial" w:hAnsi="Arial" w:eastAsia="Arial" w:cs="Arial"/>
              <w:color w:val="D13438"/>
              <w:u w:val="single"/>
            </w:rPr>
            <w:delText>, we reassigned the primary precursor for 114 MS/MS spectra, resulting in an increased identification of 4,563 PrSMs and 2,128 unique SCPFs, while reducing the number of contradictory SCPFs to 87. When identifications from a second round of analysis were incorporated, the total number of PrSMs increased to 5,714, corresponding to 2,484 unique SCPFs, of which 126 were identified as contradictory. However, this result suggests that the second-round identifications under a 1% FDR still include inaccuracies. By applying a stricter cutoff of 0.1% FDR to second-round identifications, we observed improved results, with 5,428 PrSMs corresponding to 2,379 unique SCPFs and a reduction in contradictory SCPFs to 111.</w:delText>
          </w:r>
        </w:del>
      </w:ins>
    </w:p>
    <w:p w:rsidR="19673A48" w:rsidP="19673A48" w:rsidRDefault="19673A48" w14:paraId="69096C2B" w14:textId="6D05AE4D">
      <w:pPr>
        <w:spacing w:after="0" w:line="360" w:lineRule="auto"/>
        <w:jc w:val="both"/>
        <w:rPr>
          <w:rFonts w:ascii="Arial" w:hAnsi="Arial" w:eastAsia="Arial" w:cs="Arial"/>
        </w:rPr>
      </w:pPr>
    </w:p>
    <w:p w:rsidR="00B317E9" w:rsidP="0A993C85" w:rsidRDefault="00B317E9" w14:paraId="6C7E0DD3" w14:textId="77777777">
      <w:pPr>
        <w:spacing w:after="0" w:line="360" w:lineRule="auto"/>
        <w:ind w:firstLine="360"/>
        <w:jc w:val="both"/>
        <w:rPr>
          <w:ins w:author="Wang, Daniel" w:date="2024-11-19T17:42:00Z" w16du:dateUtc="2024-11-19T17:42:15Z" w:id="702"/>
          <w:rFonts w:ascii="Arial" w:hAnsi="Arial" w:eastAsia="Times New Roman" w:cs="Arial"/>
          <w:color w:val="000000" w:themeColor="text1"/>
        </w:rPr>
      </w:pPr>
    </w:p>
    <w:p w:rsidR="00B317E9" w:rsidRDefault="206010AD" w14:paraId="2567C157" w14:textId="79899B28">
      <w:pPr>
        <w:spacing w:after="0" w:line="360" w:lineRule="auto"/>
        <w:jc w:val="both"/>
        <w:rPr>
          <w:ins w:author="Wang, Daniel" w:date="2024-11-19T17:57:00Z" w16du:dateUtc="2024-11-19T17:57:19Z" w:id="703"/>
          <w:rFonts w:ascii="Arial" w:hAnsi="Arial" w:eastAsia="Times New Roman" w:cs="Arial"/>
          <w:b/>
          <w:bCs/>
          <w:color w:val="000000" w:themeColor="text1"/>
        </w:rPr>
        <w:pPrChange w:author="Wang, Daniel" w:date="2024-12-02T16:01:00Z" w16du:dateUtc="2024-12-01T19:07:00Z" w:id="704">
          <w:pPr>
            <w:spacing w:after="0" w:line="360" w:lineRule="auto"/>
            <w:ind w:firstLine="360"/>
            <w:jc w:val="both"/>
          </w:pPr>
        </w:pPrChange>
      </w:pPr>
      <w:ins w:author="Wang, Daniel" w:date="2024-11-19T17:49:00Z" w:id="705">
        <w:del w:author="Liu, Xiaowen (Kevin)" w:date="2024-12-01T13:07:00Z" w16du:dateUtc="2024-12-01T19:07:00Z" w:id="706">
          <w:r w:rsidDel="005B71D0">
            <w:tab/>
          </w:r>
        </w:del>
        <w:del w:author="Liu, Xiaowen (Kevin)" w:date="2024-12-01T13:08:00Z" w16du:dateUtc="2024-12-01T19:08:00Z" w:id="707">
          <w:r w:rsidRPr="6AB0D903" w:rsidDel="00877645">
            <w:rPr>
              <w:rFonts w:ascii="Arial" w:hAnsi="Arial" w:eastAsia="Times New Roman" w:cs="Arial"/>
              <w:color w:val="000000" w:themeColor="text1"/>
            </w:rPr>
            <w:delText xml:space="preserve">While the three replicate </w:delText>
          </w:r>
          <w:r w:rsidRPr="6AB0D903" w:rsidDel="00877645">
            <w:rPr>
              <w:rFonts w:ascii="Arial" w:hAnsi="Arial" w:eastAsia="Times New Roman" w:cs="Arial"/>
              <w:i/>
              <w:iCs/>
              <w:color w:val="000000" w:themeColor="text1"/>
              <w:rPrChange w:author="Wang, Daniel" w:date="2024-11-19T17:49:00Z" w:id="708">
                <w:rPr>
                  <w:rFonts w:ascii="Arial" w:hAnsi="Arial" w:eastAsia="Times New Roman" w:cs="Arial"/>
                  <w:color w:val="000000" w:themeColor="text1"/>
                </w:rPr>
              </w:rPrChange>
            </w:rPr>
            <w:delText>E. coli</w:delText>
          </w:r>
          <w:r w:rsidRPr="6AB0D903" w:rsidDel="00877645">
            <w:rPr>
              <w:rFonts w:ascii="Arial" w:hAnsi="Arial" w:eastAsia="Times New Roman" w:cs="Arial"/>
              <w:color w:val="000000" w:themeColor="text1"/>
            </w:rPr>
            <w:delText xml:space="preserve"> datasets </w:delText>
          </w:r>
        </w:del>
      </w:ins>
    </w:p>
    <w:p w:rsidR="1EEEE112" w:rsidP="6AB0D903" w:rsidRDefault="1EEEE112" w14:paraId="71CED729" w14:textId="3EDFE6B9">
      <w:pPr>
        <w:spacing w:after="0" w:line="360" w:lineRule="auto"/>
        <w:jc w:val="both"/>
        <w:rPr>
          <w:ins w:author="Wang, Daniel" w:date="2024-11-19T17:58:00Z" w16du:dateUtc="2024-11-19T17:58:04Z" w:id="709"/>
          <w:rFonts w:ascii="Arial" w:hAnsi="Arial" w:eastAsia="Arial" w:cs="Arial"/>
          <w:b/>
          <w:bCs/>
        </w:rPr>
      </w:pPr>
      <w:ins w:author="Wang, Daniel" w:date="2024-11-19T17:57:00Z" w:id="710">
        <w:r w:rsidRPr="6AB0D903">
          <w:rPr>
            <w:rFonts w:ascii="Arial" w:hAnsi="Arial" w:eastAsia="Arial" w:cs="Arial"/>
            <w:b/>
            <w:bCs/>
          </w:rPr>
          <w:t>Reproducibility in Demultiplexed Proteoform Identification</w:t>
        </w:r>
      </w:ins>
    </w:p>
    <w:p w:rsidR="1EEEE112" w:rsidP="6AB0D903" w:rsidRDefault="1EEEE112" w14:paraId="0B966421" w14:textId="002C88F8">
      <w:pPr>
        <w:spacing w:after="0" w:line="360" w:lineRule="auto"/>
        <w:jc w:val="both"/>
        <w:rPr>
          <w:rFonts w:ascii="Arial" w:hAnsi="Arial" w:eastAsia="Arial" w:cs="Arial"/>
          <w:b/>
          <w:bCs/>
          <w:rPrChange w:author="Wang, Daniel" w:date="2024-11-19T17:57:00Z" w:id="711">
            <w:rPr>
              <w:rFonts w:ascii="Arial" w:hAnsi="Arial" w:eastAsia="Arial" w:cs="Arial"/>
            </w:rPr>
          </w:rPrChange>
        </w:rPr>
      </w:pPr>
      <w:ins w:author="Wang, Daniel" w:date="2024-11-19T17:58:00Z" w:id="712">
        <w:r w:rsidRPr="6AB0D903">
          <w:rPr>
            <w:rFonts w:ascii="Arial" w:hAnsi="Arial" w:eastAsia="Arial" w:cs="Arial"/>
            <w:b/>
            <w:bCs/>
          </w:rPr>
          <w:t>TODO</w:t>
        </w:r>
      </w:ins>
    </w:p>
    <w:p w:rsidRPr="00667594" w:rsidR="5CEB04E6" w:rsidP="19673A48" w:rsidRDefault="5CEB04E6" w14:paraId="30991B84" w14:textId="7F03C01F">
      <w:pPr>
        <w:spacing w:after="0" w:line="360" w:lineRule="auto"/>
        <w:jc w:val="both"/>
        <w:rPr>
          <w:ins w:author="Wang, Daniel" w:date="2024-11-26T18:47:00Z" w16du:dateUtc="2024-11-26T18:47:59Z" w:id="713"/>
          <w:rFonts w:ascii="Arial" w:hAnsi="Arial" w:eastAsia="Times New Roman" w:cs="Arial"/>
          <w:b/>
          <w:bCs/>
        </w:rPr>
      </w:pPr>
      <w:del w:author="Liu, Xiaowen (Kevin)" w:date="2024-12-01T13:07:00Z" w16du:dateUtc="2024-12-01T19:07:00Z" w:id="714">
        <w:r w:rsidDel="005B71D0">
          <w:tab/>
        </w:r>
      </w:del>
      <w:commentRangeEnd w:id="667"/>
      <w:r>
        <w:rPr>
          <w:rStyle w:val="CommentReference"/>
        </w:rPr>
        <w:commentReference w:id="667"/>
      </w:r>
    </w:p>
    <w:p w:rsidR="2EE08DAF" w:rsidDel="00881DDD" w:rsidP="2EE08DAF" w:rsidRDefault="2EE08DAF" w14:paraId="1B779C8D" w14:textId="38849391">
      <w:pPr>
        <w:spacing w:after="0" w:line="360" w:lineRule="auto"/>
        <w:rPr>
          <w:del w:author="Liu, Xiaowen (Kevin)" w:date="2024-12-01T11:17:00Z" w16du:dateUtc="2024-12-01T17:17:00Z" w:id="715"/>
          <w:rFonts w:ascii="Arial" w:hAnsi="Arial" w:eastAsia="Arial" w:cs="Arial"/>
        </w:rPr>
      </w:pPr>
    </w:p>
    <w:p w:rsidRPr="00667594" w:rsidR="00C666A0" w:rsidP="0A993C85" w:rsidRDefault="00D54124" w14:paraId="1474B27F" w14:textId="4D12DE45">
      <w:pPr>
        <w:spacing w:after="0" w:line="360" w:lineRule="auto"/>
        <w:rPr>
          <w:rFonts w:ascii="Arial" w:hAnsi="Arial" w:eastAsia="Times New Roman" w:cs="Arial"/>
        </w:rPr>
      </w:pPr>
      <w:r w:rsidRPr="0A993C85">
        <w:rPr>
          <w:rFonts w:ascii="Arial" w:hAnsi="Arial" w:eastAsia="Times New Roman" w:cs="Arial"/>
          <w:b/>
          <w:bCs/>
        </w:rPr>
        <w:t xml:space="preserve">Comparison of </w:t>
      </w:r>
      <w:r w:rsidRPr="0A993C85" w:rsidR="00FC3414">
        <w:rPr>
          <w:rFonts w:ascii="Arial" w:hAnsi="Arial" w:eastAsia="Times New Roman" w:cs="Arial"/>
          <w:b/>
          <w:bCs/>
        </w:rPr>
        <w:t xml:space="preserve">two </w:t>
      </w:r>
      <w:r w:rsidRPr="0A993C85">
        <w:rPr>
          <w:rFonts w:ascii="Arial" w:hAnsi="Arial" w:eastAsia="Times New Roman" w:cs="Arial"/>
          <w:b/>
          <w:bCs/>
        </w:rPr>
        <w:t>FDR Computation Methods</w:t>
      </w:r>
      <w:del w:author="Liu, Xiaowen (Kevin)" w:date="2024-12-01T11:17:00Z" w16du:dateUtc="2024-12-01T17:17:00Z" w:id="716">
        <w:r w:rsidRPr="0A993C85" w:rsidDel="00881DDD">
          <w:rPr>
            <w:rFonts w:ascii="Arial" w:hAnsi="Arial" w:eastAsia="Times New Roman" w:cs="Arial"/>
          </w:rPr>
          <w:delText xml:space="preserve">. </w:delText>
        </w:r>
      </w:del>
    </w:p>
    <w:p w:rsidRPr="00667594" w:rsidR="00C666A0" w:rsidRDefault="00D54124" w14:paraId="1474B280" w14:textId="744C7FDA">
      <w:pPr>
        <w:spacing w:after="0" w:line="360" w:lineRule="auto"/>
        <w:ind w:firstLine="360"/>
        <w:jc w:val="both"/>
        <w:rPr>
          <w:rFonts w:ascii="Arial" w:hAnsi="Arial" w:eastAsia="Times New Roman" w:cs="Arial"/>
        </w:rPr>
        <w:pPrChange w:author="Liu, Xiaowen (Kevin)" w:date="2024-12-01T13:07:00Z" w16du:dateUtc="2024-12-01T19:07:00Z" w:id="717">
          <w:pPr>
            <w:spacing w:after="0" w:line="360" w:lineRule="auto"/>
            <w:jc w:val="both"/>
          </w:pPr>
        </w:pPrChange>
      </w:pPr>
      <w:del w:author="Liu, Xiaowen (Kevin)" w:date="2024-12-01T13:07:00Z" w16du:dateUtc="2024-12-01T19:07:00Z" w:id="718">
        <w:r w:rsidRPr="00667594" w:rsidDel="005B71D0">
          <w:rPr>
            <w:rFonts w:ascii="Arial" w:hAnsi="Arial" w:eastAsia="Times New Roman" w:cs="Arial"/>
          </w:rPr>
          <w:tab/>
        </w:r>
      </w:del>
      <w:r w:rsidRPr="00667594" w:rsidR="2C0E6BFD">
        <w:rPr>
          <w:rFonts w:ascii="Arial" w:hAnsi="Arial" w:eastAsia="Times New Roman" w:cs="Arial"/>
        </w:rPr>
        <w:t xml:space="preserve">As two PrSMs may be reported from a multiplexed MS/MS spectrum, </w:t>
      </w:r>
      <w:r w:rsidRPr="00667594" w:rsidR="799CF228">
        <w:rPr>
          <w:rFonts w:ascii="Arial" w:hAnsi="Arial" w:eastAsia="Times New Roman" w:cs="Arial"/>
        </w:rPr>
        <w:t>t</w:t>
      </w:r>
      <w:r w:rsidRPr="00667594" w:rsidR="4B72035F">
        <w:rPr>
          <w:rFonts w:ascii="Arial" w:hAnsi="Arial" w:eastAsia="Times New Roman" w:cs="Arial"/>
        </w:rPr>
        <w:t>o accurately assess the false discovery rate</w:t>
      </w:r>
      <w:r w:rsidRPr="00667594" w:rsidR="4BBF56D0">
        <w:rPr>
          <w:rFonts w:ascii="Arial" w:hAnsi="Arial" w:eastAsia="Times New Roman" w:cs="Arial"/>
        </w:rPr>
        <w:t xml:space="preserve"> (FDR)</w:t>
      </w:r>
      <w:r w:rsidRPr="00667594" w:rsidR="4B72035F">
        <w:rPr>
          <w:rFonts w:ascii="Arial" w:hAnsi="Arial" w:eastAsia="Times New Roman" w:cs="Arial"/>
        </w:rPr>
        <w:t xml:space="preserve"> when using the target-decoy approach as two single PrSMs can be reported per spectrum, we compared two different FDR computation methods using three different datasets, the pseudo-multiplexed spectra dataset, the </w:t>
      </w:r>
      <w:r w:rsidRPr="0A993C85" w:rsidR="4B72035F">
        <w:rPr>
          <w:rFonts w:ascii="Arial" w:hAnsi="Arial" w:eastAsia="Times New Roman" w:cs="Arial"/>
          <w:i/>
          <w:iCs/>
        </w:rPr>
        <w:t>E. coli</w:t>
      </w:r>
      <w:r w:rsidRPr="00667594" w:rsidR="4B72035F">
        <w:rPr>
          <w:rFonts w:ascii="Arial" w:hAnsi="Arial" w:eastAsia="Times New Roman" w:cs="Arial"/>
        </w:rPr>
        <w:t xml:space="preserve"> dataset, and then the ovarian cancer dataset. The first method is to compute FDR on a single-PrSM level whereas the second computational method will compute FDR separately for the first reported PrSM and the second reported PrSM. Both </w:t>
      </w:r>
      <w:r w:rsidRPr="0A993C85" w:rsidR="4B72035F">
        <w:rPr>
          <w:rFonts w:ascii="Arial" w:hAnsi="Arial" w:eastAsia="Times New Roman" w:cs="Arial"/>
          <w:i/>
          <w:iCs/>
        </w:rPr>
        <w:t>E. coli</w:t>
      </w:r>
      <w:r w:rsidRPr="00667594" w:rsidR="4B72035F">
        <w:rPr>
          <w:rFonts w:ascii="Arial" w:hAnsi="Arial" w:eastAsia="Times New Roman" w:cs="Arial"/>
        </w:rPr>
        <w:t xml:space="preserve"> datasets were searched against the UniProt </w:t>
      </w:r>
      <w:r w:rsidRPr="0A993C85" w:rsidR="4B72035F">
        <w:rPr>
          <w:rFonts w:ascii="Arial" w:hAnsi="Arial" w:eastAsia="Times New Roman" w:cs="Arial"/>
          <w:i/>
          <w:iCs/>
        </w:rPr>
        <w:t>E. coli</w:t>
      </w:r>
      <w:r w:rsidRPr="00667594" w:rsidR="4B72035F">
        <w:rPr>
          <w:rFonts w:ascii="Arial" w:hAnsi="Arial" w:eastAsia="Times New Roman" w:cs="Arial"/>
        </w:rPr>
        <w:t xml:space="preserve"> proteome database concatenated with a shuffled decoy database of the same size and so was the ovarian cancer dataset against the UniProt human proteome database. </w:t>
      </w:r>
    </w:p>
    <w:p w:rsidRPr="00667594" w:rsidR="00C666A0" w:rsidP="0A993C85" w:rsidRDefault="00D54124" w14:paraId="1474B281" w14:textId="35D1BD3D">
      <w:pPr>
        <w:spacing w:after="0" w:line="360" w:lineRule="auto"/>
        <w:rPr>
          <w:rFonts w:ascii="Arial" w:hAnsi="Arial" w:cs="Arial"/>
        </w:rPr>
      </w:pPr>
      <w:r w:rsidRPr="00667594">
        <w:rPr>
          <w:rFonts w:ascii="Arial" w:hAnsi="Arial" w:eastAsia="Times New Roman" w:cs="Arial"/>
        </w:rPr>
        <w:tab/>
      </w:r>
      <w:r w:rsidRPr="00667594" w:rsidR="4B72035F">
        <w:rPr>
          <w:rFonts w:ascii="Arial" w:hAnsi="Arial" w:eastAsia="Times New Roman" w:cs="Arial"/>
        </w:rPr>
        <w:t xml:space="preserve">In Table 1 we </w:t>
      </w:r>
      <w:r w:rsidRPr="00667594" w:rsidR="5BD131A4">
        <w:rPr>
          <w:rFonts w:ascii="Arial" w:hAnsi="Arial" w:eastAsia="Times New Roman" w:cs="Arial"/>
        </w:rPr>
        <w:t>present</w:t>
      </w:r>
      <w:r w:rsidRPr="00667594" w:rsidR="4B72035F">
        <w:rPr>
          <w:rFonts w:ascii="Arial" w:hAnsi="Arial" w:eastAsia="Times New Roman" w:cs="Arial"/>
        </w:rPr>
        <w:t xml:space="preserve"> the comparative results of the two FDR computation methods. We can observe that by separating the FDR computation between the first and second reported PrSM per spectrum, we would be able to report more identifications than doing the FDR computations combined for both real-world datasets. As for the pseudo-multiplexed dataset, since all 1095 spectra were able to report a targeted identification as their first reported PrSM providing an FDR rate of 0, it would then lead to an overestimation of the FDR if we were to combine the first reported PrSMs with the second reported ones, resulting in reporting PrSMs with terrible identification scores such as 579.82. </w:t>
      </w:r>
      <w:r w:rsidRPr="00667594" w:rsidR="72ED4ADC">
        <w:rPr>
          <w:rFonts w:ascii="Arial" w:hAnsi="Arial" w:eastAsia="Times New Roman" w:cs="Arial"/>
        </w:rPr>
        <w:t>Therefore,</w:t>
      </w:r>
      <w:r w:rsidRPr="00667594" w:rsidR="4B72035F">
        <w:rPr>
          <w:rFonts w:ascii="Arial" w:hAnsi="Arial" w:eastAsia="Times New Roman" w:cs="Arial"/>
        </w:rPr>
        <w:t xml:space="preserve"> it is evident that the first reported PrSMs should be separated from the second reported PrSM in FDR computations. </w:t>
      </w:r>
    </w:p>
    <w:p w:rsidR="0A993C85" w:rsidDel="00DE46FA" w:rsidRDefault="0A993C85" w14:paraId="172DDFA7" w14:textId="20F41190">
      <w:pPr>
        <w:ind w:firstLine="360"/>
        <w:rPr>
          <w:del w:author="Liu, Xiaowen (Kevin)" w:date="2024-12-01T13:07:00Z" w16du:dateUtc="2024-12-01T19:07:00Z" w:id="719"/>
        </w:rPr>
        <w:pPrChange w:author="Liu, Xiaowen (Kevin)" w:date="2024-12-01T13:08:00Z" w16du:dateUtc="2024-12-01T19:08:00Z" w:id="720">
          <w:pPr/>
        </w:pPrChange>
      </w:pPr>
    </w:p>
    <w:p w:rsidR="0A993C85" w:rsidDel="00DE46FA" w:rsidRDefault="0A993C85" w14:paraId="203F6B04" w14:textId="7E94B359">
      <w:pPr>
        <w:ind w:firstLine="360"/>
        <w:rPr>
          <w:del w:author="Liu, Xiaowen (Kevin)" w:date="2024-12-01T13:08:00Z" w16du:dateUtc="2024-12-01T19:08:00Z" w:id="721"/>
        </w:rPr>
        <w:pPrChange w:author="Liu, Xiaowen (Kevin)" w:date="2024-12-01T13:08:00Z" w16du:dateUtc="2024-12-01T19:08:00Z" w:id="722">
          <w:pPr/>
        </w:pPrChange>
      </w:pPr>
    </w:p>
    <w:p w:rsidR="0A993C85" w:rsidDel="00DE46FA" w:rsidRDefault="0A993C85" w14:paraId="79A1B4EE" w14:textId="5C21C4E3">
      <w:pPr>
        <w:ind w:firstLine="360"/>
        <w:rPr>
          <w:del w:author="Liu, Xiaowen (Kevin)" w:date="2024-12-01T13:08:00Z" w16du:dateUtc="2024-12-01T19:08:00Z" w:id="723"/>
        </w:rPr>
        <w:pPrChange w:author="Liu, Xiaowen (Kevin)" w:date="2024-12-01T13:08:00Z" w16du:dateUtc="2024-12-01T19:08:00Z" w:id="724">
          <w:pPr/>
        </w:pPrChange>
      </w:pPr>
    </w:p>
    <w:p w:rsidR="0A993C85" w:rsidDel="00DE46FA" w:rsidRDefault="0A993C85" w14:paraId="3D684513" w14:textId="168B10A9">
      <w:pPr>
        <w:ind w:firstLine="360"/>
        <w:rPr>
          <w:del w:author="Liu, Xiaowen (Kevin)" w:date="2024-12-01T13:08:00Z" w16du:dateUtc="2024-12-01T19:08:00Z" w:id="725"/>
        </w:rPr>
        <w:pPrChange w:author="Liu, Xiaowen (Kevin)" w:date="2024-12-01T13:08:00Z" w16du:dateUtc="2024-12-01T19:08:00Z" w:id="726">
          <w:pPr/>
        </w:pPrChange>
      </w:pPr>
    </w:p>
    <w:p w:rsidR="0A993C85" w:rsidDel="00DE46FA" w:rsidRDefault="0A993C85" w14:paraId="1766DCD5" w14:textId="3A289145">
      <w:pPr>
        <w:ind w:firstLine="360"/>
        <w:rPr>
          <w:del w:author="Liu, Xiaowen (Kevin)" w:date="2024-12-01T13:08:00Z" w16du:dateUtc="2024-12-01T19:08:00Z" w:id="727"/>
        </w:rPr>
        <w:pPrChange w:author="Liu, Xiaowen (Kevin)" w:date="2024-12-01T13:08:00Z" w16du:dateUtc="2024-12-01T19:08:00Z" w:id="728">
          <w:pPr/>
        </w:pPrChange>
      </w:pPr>
    </w:p>
    <w:p w:rsidR="0A993C85" w:rsidDel="00DE46FA" w:rsidRDefault="0A993C85" w14:paraId="0E4E7C7C" w14:textId="4159C8C7">
      <w:pPr>
        <w:ind w:firstLine="360"/>
        <w:rPr>
          <w:del w:author="Liu, Xiaowen (Kevin)" w:date="2024-12-01T13:08:00Z" w16du:dateUtc="2024-12-01T19:08:00Z" w:id="729"/>
        </w:rPr>
        <w:pPrChange w:author="Liu, Xiaowen (Kevin)" w:date="2024-12-01T13:08:00Z" w16du:dateUtc="2024-12-01T19:08:00Z" w:id="730">
          <w:pPr/>
        </w:pPrChange>
      </w:pPr>
    </w:p>
    <w:p w:rsidRPr="00667594" w:rsidR="00C666A0" w:rsidRDefault="00D54124" w14:paraId="1474B2B0" w14:textId="77E57D1C">
      <w:pPr>
        <w:spacing w:after="0" w:line="360" w:lineRule="auto"/>
        <w:ind w:firstLine="360"/>
        <w:rPr>
          <w:rFonts w:ascii="Arial" w:hAnsi="Arial" w:eastAsia="Times New Roman" w:cs="Arial"/>
        </w:rPr>
        <w:pPrChange w:author="Liu, Xiaowen (Kevin)" w:date="2024-12-01T13:08:00Z" w16du:dateUtc="2024-12-01T19:08:00Z" w:id="731">
          <w:pPr>
            <w:spacing w:after="0" w:line="360" w:lineRule="auto"/>
          </w:pPr>
        </w:pPrChange>
      </w:pPr>
      <w:del w:author="Liu, Xiaowen (Kevin)" w:date="2024-11-12T17:09:00Z" w16du:dateUtc="2024-11-12T23:09:00Z" w:id="732">
        <w:r w:rsidRPr="00667594" w:rsidDel="00153C2D">
          <w:rPr>
            <w:rFonts w:ascii="Arial" w:hAnsi="Arial" w:eastAsia="Times New Roman" w:cs="Arial"/>
          </w:rPr>
          <w:tab/>
        </w:r>
      </w:del>
      <w:r w:rsidRPr="00667594">
        <w:rPr>
          <w:rFonts w:ascii="Arial" w:hAnsi="Arial" w:eastAsia="Times New Roman" w:cs="Arial"/>
        </w:rPr>
        <w:t>An E-value recalculation method was also proposed to exclude the matched fragments of the second reported PrSM when calculating the E-value for the first reported PrSM, as it would only be fair since the matched fragments of the first reported PrSM were removed when trying to identify a second PrSM. Four different variations of this method were tested, and we would remove the matched fragments of the second reported PrSM from the spectra of the first reported PrSM on the following sets of second reported PrSMs:</w:t>
      </w:r>
    </w:p>
    <w:p w:rsidRPr="00667594" w:rsidR="00C666A0" w:rsidP="0A993C85" w:rsidRDefault="00D54124" w14:paraId="1474B2B1" w14:textId="77777777">
      <w:pPr>
        <w:numPr>
          <w:ilvl w:val="0"/>
          <w:numId w:val="4"/>
        </w:numPr>
        <w:spacing w:after="0" w:line="360" w:lineRule="auto"/>
        <w:rPr>
          <w:rFonts w:ascii="Arial" w:hAnsi="Arial" w:eastAsia="Times New Roman" w:cs="Arial"/>
        </w:rPr>
      </w:pPr>
      <w:r w:rsidRPr="0A993C85">
        <w:rPr>
          <w:rFonts w:ascii="Arial" w:hAnsi="Arial" w:eastAsia="Times New Roman" w:cs="Arial"/>
        </w:rPr>
        <w:t>Method 0: Null set</w:t>
      </w:r>
    </w:p>
    <w:p w:rsidRPr="00667594" w:rsidR="00C666A0" w:rsidP="0A993C85" w:rsidRDefault="00D54124" w14:paraId="1474B2B2" w14:textId="77777777">
      <w:pPr>
        <w:numPr>
          <w:ilvl w:val="0"/>
          <w:numId w:val="4"/>
        </w:numPr>
        <w:spacing w:after="0" w:line="360" w:lineRule="auto"/>
        <w:rPr>
          <w:rFonts w:ascii="Arial" w:hAnsi="Arial" w:eastAsia="Times New Roman" w:cs="Arial"/>
        </w:rPr>
      </w:pPr>
      <w:r w:rsidRPr="0A993C85">
        <w:rPr>
          <w:rFonts w:ascii="Arial" w:hAnsi="Arial" w:eastAsia="Times New Roman" w:cs="Arial"/>
        </w:rPr>
        <w:t>Method 1: The set of second reported PrSMs with a filter of 1% FDR</w:t>
      </w:r>
    </w:p>
    <w:p w:rsidRPr="00667594" w:rsidR="00C666A0" w:rsidP="0A993C85" w:rsidRDefault="00D54124" w14:paraId="1474B2B3" w14:textId="77777777">
      <w:pPr>
        <w:numPr>
          <w:ilvl w:val="0"/>
          <w:numId w:val="4"/>
        </w:numPr>
        <w:spacing w:after="0" w:line="360" w:lineRule="auto"/>
        <w:rPr>
          <w:rFonts w:ascii="Arial" w:hAnsi="Arial" w:eastAsia="Times New Roman" w:cs="Arial"/>
        </w:rPr>
      </w:pPr>
      <w:r w:rsidRPr="0A993C85">
        <w:rPr>
          <w:rFonts w:ascii="Arial" w:hAnsi="Arial" w:eastAsia="Times New Roman" w:cs="Arial"/>
        </w:rPr>
        <w:t>Method 2: The set of second reported PrSMs with an E-value cutoff of 0.01</w:t>
      </w:r>
    </w:p>
    <w:p w:rsidRPr="00667594" w:rsidR="00C666A0" w:rsidP="0A993C85" w:rsidRDefault="00D54124" w14:paraId="1474B2B4" w14:textId="77777777">
      <w:pPr>
        <w:numPr>
          <w:ilvl w:val="0"/>
          <w:numId w:val="4"/>
        </w:numPr>
        <w:spacing w:after="0" w:line="360" w:lineRule="auto"/>
        <w:rPr>
          <w:rFonts w:ascii="Arial" w:hAnsi="Arial" w:eastAsia="Times New Roman" w:cs="Arial"/>
        </w:rPr>
      </w:pPr>
      <w:r w:rsidRPr="0A993C85">
        <w:rPr>
          <w:rFonts w:ascii="Arial" w:hAnsi="Arial" w:eastAsia="Times New Roman" w:cs="Arial"/>
        </w:rPr>
        <w:t>Method 3: The set of second reported PrSMs with no cutoff</w:t>
      </w:r>
    </w:p>
    <w:p w:rsidRPr="00667594" w:rsidR="00C666A0" w:rsidP="0A993C85" w:rsidRDefault="00D54124" w14:paraId="1474B2B5" w14:textId="77777777">
      <w:pPr>
        <w:spacing w:after="0" w:line="360" w:lineRule="auto"/>
        <w:rPr>
          <w:rFonts w:ascii="Arial" w:hAnsi="Arial" w:eastAsia="Times New Roman" w:cs="Arial"/>
        </w:rPr>
      </w:pPr>
      <w:r w:rsidRPr="0A993C85">
        <w:rPr>
          <w:rFonts w:ascii="Arial" w:hAnsi="Arial" w:eastAsia="Times New Roman" w:cs="Arial"/>
        </w:rPr>
        <w:t xml:space="preserve">Method 0 will act as the baseline method, and the four methods were tested on the </w:t>
      </w:r>
      <w:r w:rsidRPr="0A993C85">
        <w:rPr>
          <w:rFonts w:ascii="Arial" w:hAnsi="Arial" w:eastAsia="Times New Roman" w:cs="Arial"/>
          <w:i/>
          <w:iCs/>
        </w:rPr>
        <w:t xml:space="preserve">E. coli </w:t>
      </w:r>
      <w:r w:rsidRPr="0A993C85">
        <w:rPr>
          <w:rFonts w:ascii="Arial" w:hAnsi="Arial" w:eastAsia="Times New Roman" w:cs="Arial"/>
        </w:rPr>
        <w:t xml:space="preserve">dataset against the UniProt proteome database concatenated with a shuffled decoy database of the same size. All reported PrSMs were filtered with 1% FDR. </w:t>
      </w:r>
    </w:p>
    <w:p w:rsidRPr="00667594" w:rsidR="00C666A0" w:rsidP="0A993C85" w:rsidRDefault="00D54124" w14:paraId="1474B2B6" w14:textId="77777777">
      <w:pPr>
        <w:spacing w:after="0" w:line="360" w:lineRule="auto"/>
        <w:rPr>
          <w:rFonts w:ascii="Arial" w:hAnsi="Arial" w:eastAsia="Times New Roman" w:cs="Arial"/>
        </w:rPr>
      </w:pPr>
      <w:r w:rsidRPr="00667594">
        <w:rPr>
          <w:rFonts w:ascii="Arial" w:hAnsi="Arial" w:eastAsia="Times New Roman" w:cs="Arial"/>
        </w:rPr>
        <w:tab/>
      </w:r>
      <w:r w:rsidRPr="00667594">
        <w:rPr>
          <w:rFonts w:ascii="Arial" w:hAnsi="Arial" w:eastAsia="Times New Roman" w:cs="Arial"/>
        </w:rPr>
        <w:t xml:space="preserve">Table 2 illustrates the results of the recalculation. As the results have suggested, the recalculation of E-values by removing the matched peaks of the second reported PrSM does not improve the score of target identifications better than decoy ones, in fact, it </w:t>
      </w:r>
      <w:proofErr w:type="gramStart"/>
      <w:r w:rsidRPr="00667594">
        <w:rPr>
          <w:rFonts w:ascii="Arial" w:hAnsi="Arial" w:eastAsia="Times New Roman" w:cs="Arial"/>
        </w:rPr>
        <w:t>degrade</w:t>
      </w:r>
      <w:proofErr w:type="gramEnd"/>
      <w:r w:rsidRPr="00667594">
        <w:rPr>
          <w:rFonts w:ascii="Arial" w:hAnsi="Arial" w:eastAsia="Times New Roman" w:cs="Arial"/>
        </w:rPr>
        <w:t xml:space="preserve"> the performance of E-values. </w:t>
      </w:r>
      <w:proofErr w:type="gramStart"/>
      <w:r w:rsidRPr="00667594">
        <w:rPr>
          <w:rFonts w:ascii="Arial" w:hAnsi="Arial" w:eastAsia="Times New Roman" w:cs="Arial"/>
        </w:rPr>
        <w:t>Therefore</w:t>
      </w:r>
      <w:proofErr w:type="gramEnd"/>
      <w:r w:rsidRPr="00667594">
        <w:rPr>
          <w:rFonts w:ascii="Arial" w:hAnsi="Arial" w:eastAsia="Times New Roman" w:cs="Arial"/>
        </w:rPr>
        <w:t xml:space="preserve"> it’s better to not conduct the recalculation. </w:t>
      </w:r>
    </w:p>
    <w:p w:rsidRPr="00667594" w:rsidR="00C666A0" w:rsidDel="003E4705" w:rsidP="0A993C85" w:rsidRDefault="00C666A0" w14:paraId="1474B2B7" w14:textId="563E866C">
      <w:pPr>
        <w:spacing w:after="0" w:line="360" w:lineRule="auto"/>
        <w:rPr>
          <w:del w:author="Liu, Xiaowen (Kevin)" w:date="2024-12-01T11:18:00Z" w16du:dateUtc="2024-12-01T17:18:00Z" w:id="733"/>
          <w:rFonts w:ascii="Arial" w:hAnsi="Arial" w:eastAsia="Times New Roman" w:cs="Arial"/>
        </w:rPr>
      </w:pPr>
    </w:p>
    <w:p w:rsidR="0A993C85" w:rsidDel="003E4705" w:rsidRDefault="0A993C85" w14:paraId="0B504935" w14:textId="4A599FBF">
      <w:pPr>
        <w:rPr>
          <w:del w:author="Liu, Xiaowen (Kevin)" w:date="2024-12-01T11:18:00Z" w16du:dateUtc="2024-12-01T17:18:00Z" w:id="734"/>
        </w:rPr>
      </w:pPr>
    </w:p>
    <w:p w:rsidR="0A993C85" w:rsidDel="003E4705" w:rsidRDefault="0A993C85" w14:paraId="2DB39642" w14:textId="02FE096E">
      <w:pPr>
        <w:rPr>
          <w:del w:author="Liu, Xiaowen (Kevin)" w:date="2024-12-01T11:18:00Z" w16du:dateUtc="2024-12-01T17:18:00Z" w:id="735"/>
        </w:rPr>
      </w:pPr>
    </w:p>
    <w:p w:rsidR="0A993C85" w:rsidDel="003E4705" w:rsidRDefault="0A993C85" w14:paraId="18510AD1" w14:textId="66BC6958">
      <w:pPr>
        <w:rPr>
          <w:del w:author="Liu, Xiaowen (Kevin)" w:date="2024-12-01T11:18:00Z" w16du:dateUtc="2024-12-01T17:18:00Z" w:id="736"/>
        </w:rPr>
      </w:pPr>
    </w:p>
    <w:p w:rsidR="0A993C85" w:rsidDel="003E4705" w:rsidRDefault="0A993C85" w14:paraId="7E5F87C2" w14:textId="0291D285">
      <w:pPr>
        <w:rPr>
          <w:del w:author="Liu, Xiaowen (Kevin)" w:date="2024-12-01T11:18:00Z" w16du:dateUtc="2024-12-01T17:18:00Z" w:id="737"/>
        </w:rPr>
      </w:pPr>
    </w:p>
    <w:p w:rsidRPr="00667594" w:rsidR="00C666A0" w:rsidP="0A993C85" w:rsidRDefault="00D54124" w14:paraId="1474B2D3" w14:textId="7B2073DC">
      <w:pPr>
        <w:spacing w:after="0" w:line="360" w:lineRule="auto"/>
        <w:rPr>
          <w:rFonts w:ascii="Arial" w:hAnsi="Arial" w:eastAsia="Times New Roman" w:cs="Arial"/>
        </w:rPr>
      </w:pPr>
      <w:r w:rsidRPr="0A993C85">
        <w:rPr>
          <w:rFonts w:ascii="Arial" w:hAnsi="Arial" w:eastAsia="Times New Roman" w:cs="Arial"/>
          <w:b/>
          <w:bCs/>
        </w:rPr>
        <w:t>Identification Results Compared with Vanilla TopPIC</w:t>
      </w:r>
    </w:p>
    <w:p w:rsidRPr="00667594" w:rsidR="7FCF3D2B" w:rsidP="0A993C85" w:rsidRDefault="7FCF3D2B" w14:paraId="1DC13DA4" w14:textId="1C883279">
      <w:pPr>
        <w:spacing w:after="0" w:line="360" w:lineRule="auto"/>
        <w:ind w:firstLine="720"/>
        <w:rPr>
          <w:rFonts w:ascii="Arial" w:hAnsi="Arial" w:eastAsia="Times New Roman" w:cs="Arial"/>
        </w:rPr>
      </w:pPr>
      <w:r w:rsidRPr="0A993C85">
        <w:rPr>
          <w:rFonts w:ascii="Arial" w:hAnsi="Arial" w:eastAsia="Times New Roman" w:cs="Arial"/>
        </w:rPr>
        <w:t xml:space="preserve">To evaluate the performance of </w:t>
      </w:r>
      <w:proofErr w:type="spellStart"/>
      <w:r w:rsidRPr="0A993C85">
        <w:rPr>
          <w:rFonts w:ascii="Arial" w:hAnsi="Arial" w:eastAsia="Times New Roman" w:cs="Arial"/>
        </w:rPr>
        <w:t>MSDeplex</w:t>
      </w:r>
      <w:proofErr w:type="spellEnd"/>
      <w:r w:rsidRPr="0A993C85">
        <w:rPr>
          <w:rFonts w:ascii="Arial" w:hAnsi="Arial" w:eastAsia="Times New Roman" w:cs="Arial"/>
        </w:rPr>
        <w:t xml:space="preserve"> against the standard TopPIC suite pipeline, all three </w:t>
      </w:r>
      <w:r w:rsidRPr="0A993C85" w:rsidR="4B72035F">
        <w:rPr>
          <w:rFonts w:ascii="Arial" w:hAnsi="Arial" w:eastAsia="Times New Roman" w:cs="Arial"/>
          <w:i/>
          <w:iCs/>
        </w:rPr>
        <w:t xml:space="preserve">E. coli </w:t>
      </w:r>
      <w:r w:rsidRPr="0A993C85" w:rsidR="1A39CE7D">
        <w:rPr>
          <w:rFonts w:ascii="Arial" w:hAnsi="Arial" w:eastAsia="Times New Roman" w:cs="Arial"/>
        </w:rPr>
        <w:t xml:space="preserve">replicate </w:t>
      </w:r>
      <w:r w:rsidRPr="0A993C85" w:rsidR="4B72035F">
        <w:rPr>
          <w:rFonts w:ascii="Arial" w:hAnsi="Arial" w:eastAsia="Times New Roman" w:cs="Arial"/>
        </w:rPr>
        <w:t>dataset</w:t>
      </w:r>
      <w:r w:rsidRPr="0A993C85" w:rsidR="20D69C0A">
        <w:rPr>
          <w:rFonts w:ascii="Arial" w:hAnsi="Arial" w:eastAsia="Times New Roman" w:cs="Arial"/>
        </w:rPr>
        <w:t>s</w:t>
      </w:r>
      <w:r w:rsidRPr="0A993C85" w:rsidR="4B72035F">
        <w:rPr>
          <w:rFonts w:ascii="Arial" w:hAnsi="Arial" w:eastAsia="Times New Roman" w:cs="Arial"/>
        </w:rPr>
        <w:t xml:space="preserve"> w</w:t>
      </w:r>
      <w:r w:rsidRPr="0A993C85" w:rsidR="2ED01031">
        <w:rPr>
          <w:rFonts w:ascii="Arial" w:hAnsi="Arial" w:eastAsia="Times New Roman" w:cs="Arial"/>
        </w:rPr>
        <w:t>ere</w:t>
      </w:r>
      <w:r w:rsidRPr="0A993C85" w:rsidR="4B72035F">
        <w:rPr>
          <w:rFonts w:ascii="Arial" w:hAnsi="Arial" w:eastAsia="Times New Roman" w:cs="Arial"/>
        </w:rPr>
        <w:t xml:space="preserve"> </w:t>
      </w:r>
      <w:r w:rsidRPr="0A993C85" w:rsidR="6AE0605A">
        <w:rPr>
          <w:rFonts w:ascii="Arial" w:hAnsi="Arial" w:eastAsia="Times New Roman" w:cs="Arial"/>
        </w:rPr>
        <w:t xml:space="preserve">searched against the UniProt </w:t>
      </w:r>
      <w:r w:rsidRPr="0A993C85" w:rsidR="6AE0605A">
        <w:rPr>
          <w:rFonts w:ascii="Arial" w:hAnsi="Arial" w:eastAsia="Times New Roman" w:cs="Arial"/>
          <w:i/>
          <w:iCs/>
        </w:rPr>
        <w:t xml:space="preserve">E. coli </w:t>
      </w:r>
      <w:r w:rsidRPr="0A993C85" w:rsidR="6AE0605A">
        <w:rPr>
          <w:rFonts w:ascii="Arial" w:hAnsi="Arial" w:eastAsia="Times New Roman" w:cs="Arial"/>
        </w:rPr>
        <w:t>database for proteoform identification using the proposed demultiplexing method</w:t>
      </w:r>
      <w:r w:rsidRPr="0A993C85" w:rsidR="4B72035F">
        <w:rPr>
          <w:rFonts w:ascii="Arial" w:hAnsi="Arial" w:eastAsia="Times New Roman" w:cs="Arial"/>
        </w:rPr>
        <w:t xml:space="preserve"> and </w:t>
      </w:r>
      <w:r w:rsidRPr="0A993C85" w:rsidR="7F44B771">
        <w:rPr>
          <w:rFonts w:ascii="Arial" w:hAnsi="Arial" w:eastAsia="Times New Roman" w:cs="Arial"/>
        </w:rPr>
        <w:t>were</w:t>
      </w:r>
      <w:r w:rsidRPr="0A993C85" w:rsidR="4B72035F">
        <w:rPr>
          <w:rFonts w:ascii="Arial" w:hAnsi="Arial" w:eastAsia="Times New Roman" w:cs="Arial"/>
        </w:rPr>
        <w:t xml:space="preserve"> compared against the list of identifications obtained using TopPIC</w:t>
      </w:r>
      <w:r w:rsidRPr="0A993C85" w:rsidR="266B6D85">
        <w:rPr>
          <w:rFonts w:ascii="Arial" w:hAnsi="Arial" w:eastAsia="Times New Roman" w:cs="Arial"/>
        </w:rPr>
        <w:t xml:space="preserve"> suite</w:t>
      </w:r>
      <w:r w:rsidRPr="0A993C85" w:rsidR="45F86EB8">
        <w:rPr>
          <w:rFonts w:ascii="Arial" w:hAnsi="Arial" w:eastAsia="Times New Roman" w:cs="Arial"/>
        </w:rPr>
        <w:t xml:space="preserve"> (v1.7.6)</w:t>
      </w:r>
      <w:r w:rsidRPr="0A993C85" w:rsidR="4B72035F">
        <w:rPr>
          <w:rFonts w:ascii="Arial" w:hAnsi="Arial" w:eastAsia="Times New Roman" w:cs="Arial"/>
        </w:rPr>
        <w:t xml:space="preserve">. </w:t>
      </w:r>
    </w:p>
    <w:p w:rsidRPr="00667594" w:rsidR="56474E69" w:rsidP="0A993C85" w:rsidRDefault="56474E69" w14:paraId="21F30539" w14:textId="1C8A7BEB">
      <w:pPr>
        <w:spacing w:after="0" w:line="360" w:lineRule="auto"/>
        <w:ind w:firstLine="720"/>
        <w:rPr>
          <w:rFonts w:ascii="Arial" w:hAnsi="Arial" w:eastAsia="Times New Roman" w:cs="Arial"/>
        </w:rPr>
      </w:pPr>
      <w:r w:rsidRPr="0A993C85">
        <w:rPr>
          <w:rFonts w:ascii="Arial" w:hAnsi="Arial" w:eastAsia="Times New Roman" w:cs="Arial"/>
        </w:rPr>
        <w:t xml:space="preserve">Using the target-decoy approach concatenated with a shuffled decoy database along with a 1% proteoform level FDR cutoff, we see that </w:t>
      </w:r>
      <w:proofErr w:type="spellStart"/>
      <w:r w:rsidRPr="0A993C85" w:rsidR="439221A6">
        <w:rPr>
          <w:rFonts w:ascii="Arial" w:hAnsi="Arial" w:eastAsia="Times New Roman" w:cs="Arial"/>
        </w:rPr>
        <w:t>MSDeplex</w:t>
      </w:r>
      <w:proofErr w:type="spellEnd"/>
      <w:r w:rsidRPr="0A993C85" w:rsidR="439221A6">
        <w:rPr>
          <w:rFonts w:ascii="Arial" w:hAnsi="Arial" w:eastAsia="Times New Roman" w:cs="Arial"/>
        </w:rPr>
        <w:t xml:space="preserve"> was able to increase the number of proteoform identifications by 27% and protein identifications by 7% on average</w:t>
      </w:r>
      <w:r w:rsidRPr="0A993C85" w:rsidR="4AB83C0C">
        <w:rPr>
          <w:rFonts w:ascii="Arial" w:hAnsi="Arial" w:eastAsia="Times New Roman" w:cs="Arial"/>
        </w:rPr>
        <w:t xml:space="preserve">. </w:t>
      </w:r>
    </w:p>
    <w:p w:rsidRPr="00667594" w:rsidR="00C666A0" w:rsidP="0A993C85" w:rsidRDefault="00D54124" w14:paraId="1474B2E3" w14:textId="40166108">
      <w:pPr>
        <w:spacing w:after="0" w:line="360" w:lineRule="auto"/>
        <w:rPr>
          <w:rFonts w:ascii="Arial" w:hAnsi="Arial" w:eastAsia="Times New Roman" w:cs="Arial"/>
          <w:b/>
          <w:bCs/>
          <w:color w:val="000000"/>
        </w:rPr>
      </w:pPr>
      <w:r w:rsidRPr="0A993C85">
        <w:rPr>
          <w:rFonts w:ascii="Arial" w:hAnsi="Arial" w:eastAsia="Times New Roman" w:cs="Arial"/>
          <w:b/>
          <w:bCs/>
          <w:color w:val="000000" w:themeColor="text1"/>
        </w:rPr>
        <w:t>Larger Datasets</w:t>
      </w:r>
    </w:p>
    <w:p w:rsidR="58587453" w:rsidP="00153C2D" w:rsidRDefault="68CB0AAE" w14:paraId="10208185" w14:textId="62ADF94E">
      <w:pPr>
        <w:spacing w:after="0" w:line="360" w:lineRule="auto"/>
        <w:ind w:firstLine="720"/>
        <w:rPr>
          <w:rFonts w:ascii="Arial" w:hAnsi="Arial" w:eastAsia="Times New Roman" w:cs="Arial"/>
          <w:color w:val="000000" w:themeColor="text1"/>
        </w:rPr>
      </w:pPr>
      <w:r w:rsidRPr="0A993C85">
        <w:rPr>
          <w:rFonts w:ascii="Arial" w:hAnsi="Arial" w:eastAsia="Times New Roman" w:cs="Arial"/>
          <w:color w:val="000000" w:themeColor="text1"/>
        </w:rPr>
        <w:t xml:space="preserve">To evaluate the performance of demultiplexing on larger and more complex datasets containing thousands of proteoforms, an SEC-RPLC-CZE-MS/MS SW480 cells dataset with triplicates containing </w:t>
      </w:r>
      <w:r w:rsidRPr="0A993C85">
        <w:rPr>
          <w:rFonts w:ascii="Arial" w:hAnsi="Arial" w:eastAsia="Times New Roman" w:cs="Arial"/>
        </w:rPr>
        <w:t xml:space="preserve">a </w:t>
      </w:r>
      <w:r w:rsidRPr="0A993C85">
        <w:rPr>
          <w:rFonts w:ascii="Arial" w:hAnsi="Arial" w:eastAsia="Times New Roman" w:cs="Arial"/>
          <w:color w:val="000000" w:themeColor="text1"/>
        </w:rPr>
        <w:t xml:space="preserve">total of 52 fractions was introduced and analyzed using the pipeline </w:t>
      </w:r>
      <w:r w:rsidRPr="0A993C85">
        <w:rPr>
          <w:rFonts w:ascii="Arial" w:hAnsi="Arial" w:eastAsia="Times New Roman" w:cs="Arial"/>
          <w:color w:val="000000" w:themeColor="text1"/>
          <w:highlight w:val="yellow"/>
        </w:rPr>
        <w:t>[]</w:t>
      </w:r>
      <w:r w:rsidRPr="0A993C85">
        <w:rPr>
          <w:rFonts w:ascii="Arial" w:hAnsi="Arial" w:eastAsia="Times New Roman" w:cs="Arial"/>
          <w:color w:val="000000" w:themeColor="text1"/>
        </w:rPr>
        <w:t>.</w:t>
      </w:r>
    </w:p>
    <w:p w:rsidR="00153C2D" w:rsidP="00153C2D" w:rsidRDefault="00153C2D" w14:paraId="5E5B41E7" w14:textId="77777777">
      <w:pPr>
        <w:spacing w:after="0" w:line="360" w:lineRule="auto"/>
        <w:rPr>
          <w:rFonts w:ascii="Arial" w:hAnsi="Arial" w:eastAsia="Times New Roman" w:cs="Arial"/>
          <w:color w:val="000000" w:themeColor="text1"/>
        </w:rPr>
      </w:pPr>
    </w:p>
    <w:p w:rsidR="0A993C85" w:rsidP="19673A48" w:rsidRDefault="0A993C85" w14:paraId="37B2B82F" w14:textId="0D27B293">
      <w:pPr>
        <w:spacing w:after="0" w:line="360" w:lineRule="auto"/>
        <w:rPr>
          <w:rFonts w:ascii="Arial" w:hAnsi="Arial" w:eastAsia="Times New Roman" w:cs="Arial"/>
          <w:b/>
          <w:bCs/>
          <w:color w:val="000000" w:themeColor="text1"/>
          <w:rPrChange w:author="" w16du:dateUtc="2024-11-12T23:11:00Z" w:id="738">
            <w:rPr/>
          </w:rPrChange>
        </w:rPr>
      </w:pPr>
    </w:p>
    <w:p w:rsidR="0A993C85" w:rsidRDefault="0A993C85" w14:paraId="42AE259A" w14:textId="1433B307"/>
    <w:p w:rsidR="006F298C" w:rsidRDefault="006F298C" w14:paraId="292C88D5" w14:textId="342B1D9C">
      <w:r>
        <w:br w:type="page"/>
      </w:r>
    </w:p>
    <w:p w:rsidRPr="006F298C" w:rsidR="0016110D" w:rsidP="19673A48" w:rsidRDefault="006F298C" w14:paraId="43F51DC5" w14:textId="5A1B43C8">
      <w:pPr>
        <w:rPr>
          <w:rFonts w:ascii="Arial" w:hAnsi="Arial" w:eastAsia="Times New Roman" w:cs="Arial"/>
          <w:b/>
          <w:bCs/>
          <w:color w:val="000000" w:themeColor="text1"/>
        </w:rPr>
      </w:pPr>
      <w:r w:rsidRPr="19673A48">
        <w:rPr>
          <w:rFonts w:ascii="Arial" w:hAnsi="Arial" w:eastAsia="Times New Roman" w:cs="Arial"/>
          <w:b/>
          <w:bCs/>
          <w:color w:val="000000" w:themeColor="text1"/>
        </w:rPr>
        <w:t>References</w:t>
      </w:r>
    </w:p>
    <w:p w:rsidRPr="00CC3D60" w:rsidR="00CC3D60" w:rsidP="00CC3D60" w:rsidRDefault="00CD100B" w14:paraId="4FF3379B" w14:textId="77777777">
      <w:pPr>
        <w:pStyle w:val="EndNoteBibliography"/>
        <w:spacing w:after="0"/>
        <w:ind w:left="720" w:hanging="720"/>
      </w:pPr>
      <w:r>
        <w:rPr>
          <w:rFonts w:eastAsia="Times New Roman"/>
          <w:color w:val="000000" w:themeColor="text1"/>
        </w:rPr>
        <w:fldChar w:fldCharType="begin"/>
      </w:r>
      <w:r w:rsidRPr="19673A48">
        <w:rPr>
          <w:rFonts w:eastAsia="Times New Roman"/>
          <w:color w:val="000000" w:themeColor="text1"/>
        </w:rPr>
        <w:instrText xml:space="preserve"> ADDIN EN.REFLIST </w:instrText>
      </w:r>
      <w:r>
        <w:rPr>
          <w:rFonts w:eastAsia="Times New Roman"/>
          <w:color w:val="000000" w:themeColor="text1"/>
        </w:rPr>
        <w:fldChar w:fldCharType="separate"/>
      </w:r>
      <w:r w:rsidRPr="00CC3D60" w:rsidR="00CC3D60">
        <w:t>1.</w:t>
      </w:r>
      <w:r w:rsidRPr="00CC3D60" w:rsidR="00CC3D60">
        <w:tab/>
      </w:r>
      <w:r w:rsidRPr="00CC3D60" w:rsidR="00CC3D60">
        <w:t xml:space="preserve">Catherman, A.D., O.S. Skinner, and N.L. Kelleher, </w:t>
      </w:r>
      <w:r w:rsidRPr="00CC3D60" w:rsidR="00CC3D60">
        <w:rPr>
          <w:i/>
        </w:rPr>
        <w:t>Top Down proteomics: facts and perspectives.</w:t>
      </w:r>
      <w:r w:rsidRPr="00CC3D60" w:rsidR="00CC3D60">
        <w:t xml:space="preserve"> Biochem Biophys Res Commun, 2014. </w:t>
      </w:r>
      <w:r w:rsidRPr="00CC3D60" w:rsidR="00CC3D60">
        <w:rPr>
          <w:b/>
        </w:rPr>
        <w:t>445</w:t>
      </w:r>
      <w:r w:rsidRPr="00CC3D60" w:rsidR="00CC3D60">
        <w:t>(4): p. 683-93.</w:t>
      </w:r>
    </w:p>
    <w:p w:rsidRPr="00CC3D60" w:rsidR="00CC3D60" w:rsidP="00CC3D60" w:rsidRDefault="00CC3D60" w14:paraId="3468ABEE" w14:textId="77777777">
      <w:pPr>
        <w:pStyle w:val="EndNoteBibliography"/>
        <w:spacing w:after="0"/>
        <w:ind w:left="720" w:hanging="720"/>
      </w:pPr>
      <w:r w:rsidRPr="00CC3D60">
        <w:t>2.</w:t>
      </w:r>
      <w:r w:rsidRPr="00CC3D60">
        <w:tab/>
      </w:r>
      <w:r w:rsidRPr="00CC3D60">
        <w:t xml:space="preserve">Roberts, D.S., et al., </w:t>
      </w:r>
      <w:r w:rsidRPr="00CC3D60">
        <w:rPr>
          <w:i/>
        </w:rPr>
        <w:t>Top-down proteomics.</w:t>
      </w:r>
      <w:r w:rsidRPr="00CC3D60">
        <w:t xml:space="preserve"> Nat Rev Methods Primers, 2024. </w:t>
      </w:r>
      <w:r w:rsidRPr="00CC3D60">
        <w:rPr>
          <w:b/>
        </w:rPr>
        <w:t>4</w:t>
      </w:r>
      <w:r w:rsidRPr="00CC3D60">
        <w:t>(1).</w:t>
      </w:r>
    </w:p>
    <w:p w:rsidRPr="00CC3D60" w:rsidR="00CC3D60" w:rsidP="00CC3D60" w:rsidRDefault="00CC3D60" w14:paraId="7BE6BF1E" w14:textId="77777777">
      <w:pPr>
        <w:pStyle w:val="EndNoteBibliography"/>
        <w:spacing w:after="0"/>
        <w:ind w:left="720" w:hanging="720"/>
      </w:pPr>
      <w:r w:rsidRPr="00CC3D60">
        <w:t>3.</w:t>
      </w:r>
      <w:r w:rsidRPr="00CC3D60">
        <w:tab/>
      </w:r>
      <w:r w:rsidRPr="00CC3D60">
        <w:t xml:space="preserve">Gregorich, Z.R. and Y. Ge, </w:t>
      </w:r>
      <w:r w:rsidRPr="00CC3D60">
        <w:rPr>
          <w:i/>
        </w:rPr>
        <w:t>Top-down proteomics in health and disease: challenges and opportunities.</w:t>
      </w:r>
      <w:r w:rsidRPr="00CC3D60">
        <w:t xml:space="preserve"> Proteomics, 2014. </w:t>
      </w:r>
      <w:r w:rsidRPr="00CC3D60">
        <w:rPr>
          <w:b/>
        </w:rPr>
        <w:t>14</w:t>
      </w:r>
      <w:r w:rsidRPr="00CC3D60">
        <w:t>(10): p. 1195-210.</w:t>
      </w:r>
    </w:p>
    <w:p w:rsidRPr="00CC3D60" w:rsidR="00CC3D60" w:rsidP="00CC3D60" w:rsidRDefault="00CC3D60" w14:paraId="73A34118" w14:textId="77777777">
      <w:pPr>
        <w:pStyle w:val="EndNoteBibliography"/>
        <w:spacing w:after="0"/>
        <w:ind w:left="720" w:hanging="720"/>
      </w:pPr>
      <w:r w:rsidRPr="00CC3D60">
        <w:t>4.</w:t>
      </w:r>
      <w:r w:rsidRPr="00CC3D60">
        <w:tab/>
      </w:r>
      <w:r w:rsidRPr="00CC3D60">
        <w:t xml:space="preserve">Basharat, A.R., et al., </w:t>
      </w:r>
      <w:r w:rsidRPr="00CC3D60">
        <w:rPr>
          <w:i/>
        </w:rPr>
        <w:t>TopDIA: A Software Tool for Top-Down Data-Independent Acquisition Proteomics.</w:t>
      </w:r>
      <w:r w:rsidRPr="00CC3D60">
        <w:t xml:space="preserve"> Journal of Proteome Research, 2024.</w:t>
      </w:r>
    </w:p>
    <w:p w:rsidRPr="00CC3D60" w:rsidR="00CC3D60" w:rsidP="00CC3D60" w:rsidRDefault="00CC3D60" w14:paraId="339162EB" w14:textId="77777777">
      <w:pPr>
        <w:pStyle w:val="EndNoteBibliography"/>
        <w:spacing w:after="0"/>
        <w:ind w:left="720" w:hanging="720"/>
      </w:pPr>
      <w:r w:rsidRPr="00CC3D60">
        <w:t>5.</w:t>
      </w:r>
      <w:r w:rsidRPr="00CC3D60">
        <w:tab/>
      </w:r>
      <w:r w:rsidRPr="00CC3D60">
        <w:t xml:space="preserve">Tsou, C.-C., et al., </w:t>
      </w:r>
      <w:r w:rsidRPr="00CC3D60">
        <w:rPr>
          <w:i/>
        </w:rPr>
        <w:t>DIA-Umpire: comprehensive computational framework for data-independent acquisition proteomics.</w:t>
      </w:r>
      <w:r w:rsidRPr="00CC3D60">
        <w:t xml:space="preserve"> Nature Methods, 2015. </w:t>
      </w:r>
      <w:r w:rsidRPr="00CC3D60">
        <w:rPr>
          <w:b/>
        </w:rPr>
        <w:t>12</w:t>
      </w:r>
      <w:r w:rsidRPr="00CC3D60">
        <w:t>(3): p. 258-264.</w:t>
      </w:r>
    </w:p>
    <w:p w:rsidRPr="00CC3D60" w:rsidR="00CC3D60" w:rsidP="00CC3D60" w:rsidRDefault="00CC3D60" w14:paraId="240B7EBE" w14:textId="77777777">
      <w:pPr>
        <w:pStyle w:val="EndNoteBibliography"/>
        <w:spacing w:after="0"/>
        <w:ind w:left="720" w:hanging="720"/>
      </w:pPr>
      <w:r w:rsidRPr="00CC3D60">
        <w:t>6.</w:t>
      </w:r>
      <w:r w:rsidRPr="00CC3D60">
        <w:tab/>
      </w:r>
      <w:r w:rsidRPr="00CC3D60">
        <w:t xml:space="preserve">Demichev, V., et al., </w:t>
      </w:r>
      <w:r w:rsidRPr="00CC3D60">
        <w:rPr>
          <w:i/>
        </w:rPr>
        <w:t>DIA-NN: neural networks and interference correction enable deep proteome coverage in high throughput.</w:t>
      </w:r>
      <w:r w:rsidRPr="00CC3D60">
        <w:t xml:space="preserve"> Nat Methods, 2020. </w:t>
      </w:r>
      <w:r w:rsidRPr="00CC3D60">
        <w:rPr>
          <w:b/>
        </w:rPr>
        <w:t>17</w:t>
      </w:r>
      <w:r w:rsidRPr="00CC3D60">
        <w:t>(1): p. 41-44.</w:t>
      </w:r>
    </w:p>
    <w:p w:rsidRPr="00CC3D60" w:rsidR="00CC3D60" w:rsidP="00CC3D60" w:rsidRDefault="00CC3D60" w14:paraId="61D0FCD9" w14:textId="77777777">
      <w:pPr>
        <w:pStyle w:val="EndNoteBibliography"/>
        <w:spacing w:after="0"/>
        <w:ind w:left="720" w:hanging="720"/>
      </w:pPr>
      <w:r w:rsidRPr="00CC3D60">
        <w:t>7.</w:t>
      </w:r>
      <w:r w:rsidRPr="00CC3D60">
        <w:tab/>
      </w:r>
      <w:r w:rsidRPr="00CC3D60">
        <w:t xml:space="preserve">Wang, J., P.E. Bourne, and N. Bandeira, </w:t>
      </w:r>
      <w:r w:rsidRPr="00CC3D60">
        <w:rPr>
          <w:i/>
        </w:rPr>
        <w:t>MixGF: spectral probabilities for mixture spectra from more than one peptide.</w:t>
      </w:r>
      <w:r w:rsidRPr="00CC3D60">
        <w:t xml:space="preserve"> Mol Cell Proteomics, 2014. </w:t>
      </w:r>
      <w:r w:rsidRPr="00CC3D60">
        <w:rPr>
          <w:b/>
        </w:rPr>
        <w:t>13</w:t>
      </w:r>
      <w:r w:rsidRPr="00CC3D60">
        <w:t>(12): p. 3688-97.</w:t>
      </w:r>
    </w:p>
    <w:p w:rsidRPr="00CC3D60" w:rsidR="00CC3D60" w:rsidP="00CC3D60" w:rsidRDefault="00CC3D60" w14:paraId="4BBB7034" w14:textId="77777777">
      <w:pPr>
        <w:pStyle w:val="EndNoteBibliography"/>
        <w:spacing w:after="0"/>
        <w:ind w:left="720" w:hanging="720"/>
      </w:pPr>
      <w:r w:rsidRPr="00CC3D60">
        <w:t>8.</w:t>
      </w:r>
      <w:r w:rsidRPr="00CC3D60">
        <w:tab/>
      </w:r>
      <w:r w:rsidRPr="00CC3D60">
        <w:t xml:space="preserve">Zhang, W., et al., </w:t>
      </w:r>
      <w:r w:rsidRPr="00CC3D60">
        <w:rPr>
          <w:i/>
        </w:rPr>
        <w:t>ChimST: An Efficient Spectral Library Search Tool for Peptide Identification from Chimeric Spectra in Data-Dependent Acquisition.</w:t>
      </w:r>
      <w:r w:rsidRPr="00CC3D60">
        <w:t xml:space="preserve"> IEEE/ACM Trans Comput Biol Bioinform, 2021. </w:t>
      </w:r>
      <w:r w:rsidRPr="00CC3D60">
        <w:rPr>
          <w:b/>
        </w:rPr>
        <w:t>18</w:t>
      </w:r>
      <w:r w:rsidRPr="00CC3D60">
        <w:t>(4): p. 1416-1425.</w:t>
      </w:r>
    </w:p>
    <w:p w:rsidRPr="00CC3D60" w:rsidR="00CC3D60" w:rsidP="00CC3D60" w:rsidRDefault="00CC3D60" w14:paraId="67E524FC" w14:textId="77777777">
      <w:pPr>
        <w:pStyle w:val="EndNoteBibliography"/>
        <w:spacing w:after="0"/>
        <w:ind w:left="720" w:hanging="720"/>
      </w:pPr>
      <w:r w:rsidRPr="00CC3D60">
        <w:t>9.</w:t>
      </w:r>
      <w:r w:rsidRPr="00CC3D60">
        <w:tab/>
      </w:r>
      <w:r w:rsidRPr="00CC3D60">
        <w:t xml:space="preserve">Sinitcyn, P., et al., </w:t>
      </w:r>
      <w:r w:rsidRPr="00CC3D60">
        <w:rPr>
          <w:i/>
        </w:rPr>
        <w:t>MaxDIA enables library-based and library-free data-independent acquisition proteomics.</w:t>
      </w:r>
      <w:r w:rsidRPr="00CC3D60">
        <w:t xml:space="preserve"> Nat Biotechnol, 2021. </w:t>
      </w:r>
      <w:r w:rsidRPr="00CC3D60">
        <w:rPr>
          <w:b/>
        </w:rPr>
        <w:t>39</w:t>
      </w:r>
      <w:r w:rsidRPr="00CC3D60">
        <w:t>(12): p. 1563-1573.</w:t>
      </w:r>
    </w:p>
    <w:p w:rsidRPr="00CC3D60" w:rsidR="00CC3D60" w:rsidP="00CC3D60" w:rsidRDefault="00CC3D60" w14:paraId="29D67ADD" w14:textId="77777777">
      <w:pPr>
        <w:pStyle w:val="EndNoteBibliography"/>
        <w:spacing w:after="0"/>
        <w:ind w:left="720" w:hanging="720"/>
      </w:pPr>
      <w:r w:rsidRPr="00CC3D60">
        <w:t>10.</w:t>
      </w:r>
      <w:r w:rsidRPr="00CC3D60">
        <w:tab/>
      </w:r>
      <w:r w:rsidRPr="00CC3D60">
        <w:t xml:space="preserve">Dorfer, V., et al., </w:t>
      </w:r>
      <w:r w:rsidRPr="00CC3D60">
        <w:rPr>
          <w:i/>
        </w:rPr>
        <w:t>CharmeRT: Boosting Peptide Identifications by Chimeric Spectra Identification and Retention Time Prediction.</w:t>
      </w:r>
      <w:r w:rsidRPr="00CC3D60">
        <w:t xml:space="preserve"> J Proteome Res, 2018. </w:t>
      </w:r>
      <w:r w:rsidRPr="00CC3D60">
        <w:rPr>
          <w:b/>
        </w:rPr>
        <w:t>17</w:t>
      </w:r>
      <w:r w:rsidRPr="00CC3D60">
        <w:t>(8): p. 2581-2589.</w:t>
      </w:r>
    </w:p>
    <w:p w:rsidRPr="00CC3D60" w:rsidR="00CC3D60" w:rsidP="00CC3D60" w:rsidRDefault="00CC3D60" w14:paraId="7FE51AA7" w14:textId="77777777">
      <w:pPr>
        <w:pStyle w:val="EndNoteBibliography"/>
        <w:spacing w:after="0"/>
        <w:ind w:left="720" w:hanging="720"/>
      </w:pPr>
      <w:r w:rsidRPr="00CC3D60">
        <w:t>11.</w:t>
      </w:r>
      <w:r w:rsidRPr="00CC3D60">
        <w:tab/>
      </w:r>
      <w:r w:rsidRPr="00CC3D60">
        <w:t xml:space="preserve">Sun, C., et al., </w:t>
      </w:r>
      <w:r w:rsidRPr="00CC3D60">
        <w:rPr>
          <w:i/>
        </w:rPr>
        <w:t>A Full Window Data Independent Acquisition Method for Deeper Top-down Proteomics.</w:t>
      </w:r>
      <w:r w:rsidRPr="00CC3D60">
        <w:t xml:space="preserve"> bioRxiv, 2024: p. 2024.11.08.622616.</w:t>
      </w:r>
    </w:p>
    <w:p w:rsidRPr="00CC3D60" w:rsidR="00CC3D60" w:rsidP="00CC3D60" w:rsidRDefault="00CC3D60" w14:paraId="2A758C75" w14:textId="77777777">
      <w:pPr>
        <w:pStyle w:val="EndNoteBibliography"/>
        <w:spacing w:after="0"/>
        <w:ind w:left="720" w:hanging="720"/>
      </w:pPr>
      <w:r w:rsidRPr="00CC3D60">
        <w:t>12.</w:t>
      </w:r>
      <w:r w:rsidRPr="00CC3D60">
        <w:tab/>
      </w:r>
      <w:r w:rsidRPr="00CC3D60">
        <w:t xml:space="preserve">Park, J., et al., </w:t>
      </w:r>
      <w:r w:rsidRPr="00CC3D60">
        <w:rPr>
          <w:i/>
        </w:rPr>
        <w:t>Informed-Proteomics: open-source software package for top-down proteomics.</w:t>
      </w:r>
      <w:r w:rsidRPr="00CC3D60">
        <w:t xml:space="preserve"> Nat. Methods, 2017. </w:t>
      </w:r>
      <w:r w:rsidRPr="00CC3D60">
        <w:rPr>
          <w:b/>
        </w:rPr>
        <w:t>14</w:t>
      </w:r>
      <w:r w:rsidRPr="00CC3D60">
        <w:t>: p. 909.</w:t>
      </w:r>
    </w:p>
    <w:p w:rsidRPr="00CC3D60" w:rsidR="00CC3D60" w:rsidP="00CC3D60" w:rsidRDefault="00CC3D60" w14:paraId="0593BE7B" w14:textId="77777777">
      <w:pPr>
        <w:pStyle w:val="EndNoteBibliography"/>
        <w:spacing w:after="0"/>
        <w:ind w:left="720" w:hanging="720"/>
      </w:pPr>
      <w:r w:rsidRPr="00CC3D60">
        <w:t>13.</w:t>
      </w:r>
      <w:r w:rsidRPr="00CC3D60">
        <w:tab/>
      </w:r>
      <w:r w:rsidRPr="00CC3D60">
        <w:t xml:space="preserve">Zamdborg, L., et al., </w:t>
      </w:r>
      <w:r w:rsidRPr="00CC3D60">
        <w:rPr>
          <w:i/>
        </w:rPr>
        <w:t>ProSight PTM 2.0: improved protein identification and characterization for top down mass spectrometry.</w:t>
      </w:r>
      <w:r w:rsidRPr="00CC3D60">
        <w:t xml:space="preserve"> Nucleic Acids Res., 2007. </w:t>
      </w:r>
      <w:r w:rsidRPr="00CC3D60">
        <w:rPr>
          <w:b/>
        </w:rPr>
        <w:t>35</w:t>
      </w:r>
      <w:r w:rsidRPr="00CC3D60">
        <w:t>: p. W701.</w:t>
      </w:r>
    </w:p>
    <w:p w:rsidRPr="00CC3D60" w:rsidR="00CC3D60" w:rsidP="00CC3D60" w:rsidRDefault="00CC3D60" w14:paraId="03F1E817" w14:textId="77777777">
      <w:pPr>
        <w:pStyle w:val="EndNoteBibliography"/>
        <w:spacing w:after="0"/>
        <w:ind w:left="720" w:hanging="720"/>
      </w:pPr>
      <w:r w:rsidRPr="00CC3D60">
        <w:t>14.</w:t>
      </w:r>
      <w:r w:rsidRPr="00CC3D60">
        <w:tab/>
      </w:r>
      <w:r w:rsidRPr="00CC3D60">
        <w:t xml:space="preserve">Kou, Q., L. Xun, and X. Liu, </w:t>
      </w:r>
      <w:r w:rsidRPr="00CC3D60">
        <w:rPr>
          <w:i/>
        </w:rPr>
        <w:t>TopPIC: a software tool for top-down mass spectrometry-based proteoform identification and characterization.</w:t>
      </w:r>
      <w:r w:rsidRPr="00CC3D60">
        <w:t xml:space="preserve"> Bioinformatics, 2016. </w:t>
      </w:r>
      <w:r w:rsidRPr="00CC3D60">
        <w:rPr>
          <w:b/>
        </w:rPr>
        <w:t>32</w:t>
      </w:r>
      <w:r w:rsidRPr="00CC3D60">
        <w:t>(22): p. 3495-3497.</w:t>
      </w:r>
    </w:p>
    <w:p w:rsidRPr="00CC3D60" w:rsidR="00CC3D60" w:rsidP="00CC3D60" w:rsidRDefault="00CC3D60" w14:paraId="73DE0B4D" w14:textId="77777777">
      <w:pPr>
        <w:pStyle w:val="EndNoteBibliography"/>
        <w:spacing w:after="0"/>
        <w:ind w:left="720" w:hanging="720"/>
      </w:pPr>
      <w:r w:rsidRPr="00CC3D60">
        <w:t>15.</w:t>
      </w:r>
      <w:r w:rsidRPr="00CC3D60">
        <w:tab/>
      </w:r>
      <w:r w:rsidRPr="00CC3D60">
        <w:t xml:space="preserve">Kou, Q., et al., </w:t>
      </w:r>
      <w:r w:rsidRPr="00CC3D60">
        <w:rPr>
          <w:i/>
        </w:rPr>
        <w:t>A mass graph-based approach for the identification of modified proteoforms using top-down tandem mass spectra.</w:t>
      </w:r>
      <w:r w:rsidRPr="00CC3D60">
        <w:t xml:space="preserve"> Bioinformatics, 2017. </w:t>
      </w:r>
      <w:r w:rsidRPr="00CC3D60">
        <w:rPr>
          <w:b/>
        </w:rPr>
        <w:t>33</w:t>
      </w:r>
      <w:r w:rsidRPr="00CC3D60">
        <w:t>(9): p. 1309-1316.</w:t>
      </w:r>
    </w:p>
    <w:p w:rsidRPr="00CC3D60" w:rsidR="00CC3D60" w:rsidP="00CC3D60" w:rsidRDefault="00CC3D60" w14:paraId="3276C5F6" w14:textId="77777777">
      <w:pPr>
        <w:pStyle w:val="EndNoteBibliography"/>
        <w:spacing w:after="0"/>
        <w:ind w:left="720" w:hanging="720"/>
      </w:pPr>
      <w:r w:rsidRPr="00CC3D60">
        <w:t>16.</w:t>
      </w:r>
      <w:r w:rsidRPr="00CC3D60">
        <w:tab/>
      </w:r>
      <w:r w:rsidRPr="00CC3D60">
        <w:t xml:space="preserve">Kessner, D., et al., </w:t>
      </w:r>
      <w:r w:rsidRPr="00CC3D60">
        <w:rPr>
          <w:i/>
        </w:rPr>
        <w:t>ProteoWizard: open source software for rapid proteomics tools development.</w:t>
      </w:r>
      <w:r w:rsidRPr="00CC3D60">
        <w:t xml:space="preserve"> Bioinformatics, 2008. </w:t>
      </w:r>
      <w:r w:rsidRPr="00CC3D60">
        <w:rPr>
          <w:b/>
        </w:rPr>
        <w:t>24</w:t>
      </w:r>
      <w:r w:rsidRPr="00CC3D60">
        <w:t>(21): p. 2534-6.</w:t>
      </w:r>
    </w:p>
    <w:p w:rsidRPr="00CC3D60" w:rsidR="00CC3D60" w:rsidP="00CC3D60" w:rsidRDefault="00CC3D60" w14:paraId="1D6B321A" w14:textId="77777777">
      <w:pPr>
        <w:pStyle w:val="EndNoteBibliography"/>
        <w:spacing w:after="0"/>
        <w:ind w:left="720" w:hanging="720"/>
      </w:pPr>
      <w:r w:rsidRPr="00CC3D60">
        <w:t>17.</w:t>
      </w:r>
      <w:r w:rsidRPr="00CC3D60">
        <w:tab/>
      </w:r>
      <w:r w:rsidRPr="00CC3D60">
        <w:t xml:space="preserve">Basharat, A.R., et al., </w:t>
      </w:r>
      <w:r w:rsidRPr="00CC3D60">
        <w:rPr>
          <w:i/>
        </w:rPr>
        <w:t>TopFD: A Proteoform Feature Detection Tool for Top-Down Proteomics.</w:t>
      </w:r>
      <w:r w:rsidRPr="00CC3D60">
        <w:t xml:space="preserve"> Anal Chem, 2023. </w:t>
      </w:r>
      <w:r w:rsidRPr="00CC3D60">
        <w:rPr>
          <w:b/>
        </w:rPr>
        <w:t>95</w:t>
      </w:r>
      <w:r w:rsidRPr="00CC3D60">
        <w:t>(21): p. 8189-8196.</w:t>
      </w:r>
    </w:p>
    <w:p w:rsidRPr="00CC3D60" w:rsidR="00CC3D60" w:rsidP="00CC3D60" w:rsidRDefault="00CC3D60" w14:paraId="12FED42C" w14:textId="77777777">
      <w:pPr>
        <w:pStyle w:val="EndNoteBibliography"/>
        <w:spacing w:after="0"/>
        <w:ind w:left="720" w:hanging="720"/>
      </w:pPr>
      <w:r w:rsidRPr="00CC3D60">
        <w:t>18.</w:t>
      </w:r>
      <w:r w:rsidRPr="00CC3D60">
        <w:tab/>
      </w:r>
      <w:r w:rsidRPr="00CC3D60">
        <w:t xml:space="preserve">Jeong, K., et al., </w:t>
      </w:r>
      <w:r w:rsidRPr="00CC3D60">
        <w:rPr>
          <w:i/>
        </w:rPr>
        <w:t>Precursor deconvolution error estimation: The missing puzzle piece in false discovery rate in top-down proteomics.</w:t>
      </w:r>
      <w:r w:rsidRPr="00CC3D60">
        <w:t xml:space="preserve"> Proteomics, 2024. </w:t>
      </w:r>
      <w:r w:rsidRPr="00CC3D60">
        <w:rPr>
          <w:b/>
        </w:rPr>
        <w:t>24</w:t>
      </w:r>
      <w:r w:rsidRPr="00CC3D60">
        <w:t>(3-4): p. e2300068.</w:t>
      </w:r>
    </w:p>
    <w:p w:rsidRPr="00CC3D60" w:rsidR="00CC3D60" w:rsidP="00CC3D60" w:rsidRDefault="00CC3D60" w14:paraId="0AE0453E" w14:textId="77777777">
      <w:pPr>
        <w:pStyle w:val="EndNoteBibliography"/>
        <w:ind w:left="720" w:hanging="720"/>
      </w:pPr>
      <w:r w:rsidRPr="00CC3D60">
        <w:t>19.</w:t>
      </w:r>
      <w:r w:rsidRPr="00CC3D60">
        <w:tab/>
      </w:r>
      <w:r w:rsidRPr="00CC3D60">
        <w:t>!!! INVALID CITATION !!! 17.</w:t>
      </w:r>
    </w:p>
    <w:p w:rsidRPr="00667594" w:rsidR="00C666A0" w:rsidP="0A993C85" w:rsidRDefault="00CD100B" w14:paraId="1E226F1D" w14:textId="551E6A49">
      <w:pPr>
        <w:pStyle w:val="ListParagraph"/>
        <w:ind w:firstLine="440"/>
        <w:rPr>
          <w:rFonts w:ascii="Arial" w:hAnsi="Arial" w:eastAsia="Times New Roman" w:cs="Arial"/>
          <w:color w:val="000000" w:themeColor="text1"/>
        </w:rPr>
      </w:pPr>
      <w:r>
        <w:rPr>
          <w:rFonts w:ascii="Arial" w:hAnsi="Arial" w:eastAsia="Times New Roman" w:cs="Arial"/>
          <w:color w:val="000000" w:themeColor="text1"/>
        </w:rPr>
        <w:fldChar w:fldCharType="end"/>
      </w:r>
    </w:p>
    <w:sectPr w:rsidRPr="00667594" w:rsidR="00C666A0">
      <w:headerReference w:type="default" r:id="rId12"/>
      <w:pgSz w:w="12240" w:h="15840" w:orient="portrait"/>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WD" w:author="Wang, Daniel" w:date="2024-11-01T13:31:00Z" w:id="22">
    <w:p w:rsidR="00A31402" w:rsidRDefault="00A31402" w14:paraId="44E15BB3" w14:textId="77B8F6ED">
      <w:pPr>
        <w:pStyle w:val="CommentText"/>
      </w:pPr>
      <w:r>
        <w:rPr>
          <w:rStyle w:val="CommentReference"/>
        </w:rPr>
        <w:annotationRef/>
      </w:r>
      <w:r w:rsidRPr="2A3E3E34">
        <w:t>add more cititions and update intro</w:t>
      </w:r>
    </w:p>
  </w:comment>
  <w:comment w:initials="WD" w:author="Wang, Daniel" w:date="2024-11-01T13:32:00Z" w:id="338">
    <w:p w:rsidR="003E4B33" w:rsidP="003E4B33" w:rsidRDefault="003E4B33" w14:paraId="3D2FD788" w14:textId="77777777">
      <w:pPr>
        <w:pStyle w:val="CommentText"/>
      </w:pPr>
      <w:r>
        <w:rPr>
          <w:rStyle w:val="CommentReference"/>
        </w:rPr>
        <w:annotationRef/>
      </w:r>
      <w:r w:rsidRPr="47F942E7">
        <w:t>i think i forgot about the charge condition here too, remember to add that and redo this</w:t>
      </w:r>
    </w:p>
  </w:comment>
  <w:comment w:initials="WD" w:author="Wang, Daniel" w:date="2024-11-01T13:32:00Z" w:id="664">
    <w:p w:rsidR="00A31402" w:rsidRDefault="00A31402" w14:paraId="4A82A9B6" w14:textId="4A0954B0">
      <w:pPr>
        <w:pStyle w:val="CommentText"/>
      </w:pPr>
      <w:r>
        <w:rPr>
          <w:rStyle w:val="CommentReference"/>
        </w:rPr>
        <w:annotationRef/>
      </w:r>
      <w:r w:rsidRPr="47F942E7">
        <w:t>i think i forgot about the charge condition here too, remember to add that and redo this</w:t>
      </w:r>
    </w:p>
  </w:comment>
  <w:comment w:initials="WD" w:author="Wang, Daniel" w:date="2024-11-01T13:32:00Z" w:id="667">
    <w:p w:rsidR="00A31402" w:rsidRDefault="00A31402" w14:paraId="12B1F254" w14:textId="3CC79D8E">
      <w:pPr>
        <w:pStyle w:val="CommentText"/>
      </w:pPr>
      <w:r>
        <w:rPr>
          <w:rStyle w:val="CommentReference"/>
        </w:rPr>
        <w:annotationRef/>
      </w:r>
      <w:r w:rsidRPr="44B7481E">
        <w:t>remember to do this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4E15BB3" w15:done="1"/>
  <w15:commentEx w15:paraId="3D2FD788" w15:done="1"/>
  <w15:commentEx w15:paraId="4A82A9B6" w15:done="1"/>
  <w15:commentEx w15:paraId="12B1F2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70D219E" w16cex:dateUtc="2024-11-01T18:31:00Z"/>
  <w16cex:commentExtensible w16cex:durableId="31284CBF" w16cex:dateUtc="2024-11-01T18:32:00Z"/>
  <w16cex:commentExtensible w16cex:durableId="7E17089B" w16cex:dateUtc="2024-11-01T18:32:00Z"/>
  <w16cex:commentExtensible w16cex:durableId="593EC7D8" w16cex:dateUtc="2024-11-01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4E15BB3" w16cid:durableId="770D219E"/>
  <w16cid:commentId w16cid:paraId="3D2FD788" w16cid:durableId="31284CBF"/>
  <w16cid:commentId w16cid:paraId="4A82A9B6" w16cid:durableId="7E17089B"/>
  <w16cid:commentId w16cid:paraId="12B1F254" w16cid:durableId="593EC7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71EA6" w:rsidRDefault="00871EA6" w14:paraId="35560FAE" w14:textId="77777777">
      <w:pPr>
        <w:spacing w:after="0" w:line="240" w:lineRule="auto"/>
      </w:pPr>
      <w:r>
        <w:separator/>
      </w:r>
    </w:p>
  </w:endnote>
  <w:endnote w:type="continuationSeparator" w:id="0">
    <w:p w:rsidR="00871EA6" w:rsidRDefault="00871EA6" w14:paraId="57CC7E00" w14:textId="77777777">
      <w:pPr>
        <w:spacing w:after="0" w:line="240" w:lineRule="auto"/>
      </w:pPr>
      <w:r>
        <w:continuationSeparator/>
      </w:r>
    </w:p>
  </w:endnote>
  <w:endnote w:type="continuationNotice" w:id="1">
    <w:p w:rsidR="00871EA6" w:rsidRDefault="00871EA6" w14:paraId="431E3BB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w:fontKey="{3A9C6E07-6E6A-9443-94B7-AAD98897E614}" r:id="rId2"/>
  </w:font>
  <w:font w:name="Times New Roman">
    <w:panose1 w:val="02020603050405020304"/>
    <w:charset w:val="00"/>
    <w:family w:val="roman"/>
    <w:pitch w:val="variable"/>
    <w:sig w:usb0="E0002EFF" w:usb1="C000785B" w:usb2="00000009" w:usb3="00000000" w:csb0="000001FF" w:csb1="00000000"/>
    <w:embedRegular w:fontKey="{F4A66CF6-0DD5-7A40-B3B1-799FA2A35F59}" r:id="rId3"/>
    <w:embedBold w:fontKey="{DFD5389C-8DE8-D842-9A50-3715D87E5BF5}" r:id="rId4"/>
    <w:embedItalic w:fontKey="{452D726C-4BA0-FD47-8A1B-C533E20FD517}" r:id="rId5"/>
  </w:font>
  <w:font w:name="Symbol">
    <w:panose1 w:val="05050102010706020507"/>
    <w:charset w:val="02"/>
    <w:family w:val="decorative"/>
    <w:pitch w:val="variable"/>
    <w:sig w:usb0="00000000" w:usb1="10000000" w:usb2="00000000" w:usb3="00000000" w:csb0="80000000" w:csb1="00000000"/>
    <w:embedRegular w:fontKey="{03BF7033-926A-F54A-B0CE-B7AEE21A971E}" r:id="rId6"/>
  </w:font>
  <w:font w:name="Wingdings">
    <w:panose1 w:val="05000000000000000000"/>
    <w:charset w:val="4D"/>
    <w:family w:val="decorative"/>
    <w:pitch w:val="variable"/>
    <w:sig w:usb0="00000003" w:usb1="00000000" w:usb2="00000000" w:usb3="00000000" w:csb0="80000001" w:csb1="00000000"/>
    <w:embedRegular w:fontKey="{41A51A8F-8488-154D-9A70-CB7680F2BC62}" r:id="rId7"/>
  </w:font>
  <w:font w:name="Calibri">
    <w:panose1 w:val="020F0502020204030204"/>
    <w:charset w:val="00"/>
    <w:family w:val="swiss"/>
    <w:pitch w:val="variable"/>
    <w:sig w:usb0="E4002EFF" w:usb1="C000247B" w:usb2="00000009" w:usb3="00000000" w:csb0="000001FF" w:csb1="00000000"/>
    <w:embedRegular w:fontKey="{296C75D6-AECF-3244-ADFD-CF328E51FAE0}" r:id="rId8"/>
    <w:embedBold w:fontKey="{B0B58C6A-1A22-754A-9CF2-0C009769C25D}" r:id="rId9"/>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w:fontKey="{A8702264-C2EA-0144-8C50-0A4B88461A1A}" r:id="rId10"/>
    <w:embedItalic w:fontKey="{5EBCD50A-77E4-6E45-8980-6971D4921060}" r:id="rId11"/>
  </w:font>
  <w:font w:name="Arial">
    <w:panose1 w:val="020B0604020202020204"/>
    <w:charset w:val="00"/>
    <w:family w:val="swiss"/>
    <w:pitch w:val="variable"/>
    <w:sig w:usb0="E0002EFF" w:usb1="C000785B" w:usb2="00000009" w:usb3="00000000" w:csb0="000001FF" w:csb1="00000000"/>
    <w:embedRegular w:fontKey="{7A47D1A8-7B78-E940-9399-980D4336FCBA}" r:id="rId12"/>
    <w:embedBold w:fontKey="{B7E71DD9-2552-8441-921C-B4EEDC06AE9D}" r:id="rId13"/>
    <w:embedItalic w:fontKey="{49C52B32-CE36-8647-BACC-6366C496189C}" r:id="rId14"/>
  </w:font>
  <w:font w:name="Cambria Math">
    <w:panose1 w:val="02040503050406030204"/>
    <w:charset w:val="00"/>
    <w:family w:val="roman"/>
    <w:pitch w:val="variable"/>
    <w:sig w:usb0="E00002FF" w:usb1="420024FF" w:usb2="00000000" w:usb3="00000000" w:csb0="0000019F" w:csb1="00000000"/>
    <w:embedRegular w:fontKey="{6AC83D77-8DC5-2E47-9E87-7292E84F0503}" r:id="rId15"/>
    <w:embedItalic w:fontKey="{5C9A7351-6CDB-4448-B09C-E7A9B8CB7A0F}" r:id="rId16"/>
  </w:font>
  <w:font w:name="Cambria">
    <w:panose1 w:val="02040503050406030204"/>
    <w:charset w:val="00"/>
    <w:family w:val="roman"/>
    <w:pitch w:val="variable"/>
    <w:sig w:usb0="E00006FF" w:usb1="420024FF" w:usb2="02000000" w:usb3="00000000" w:csb0="0000019F" w:csb1="00000000"/>
    <w:embedRegular w:fontKey="{347B7EA0-9D43-2C48-8B1A-E43FD038AB82}" r:id="rId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71EA6" w:rsidRDefault="00871EA6" w14:paraId="73FEF259" w14:textId="77777777">
      <w:pPr>
        <w:spacing w:after="0" w:line="240" w:lineRule="auto"/>
      </w:pPr>
      <w:r>
        <w:separator/>
      </w:r>
    </w:p>
  </w:footnote>
  <w:footnote w:type="continuationSeparator" w:id="0">
    <w:p w:rsidR="00871EA6" w:rsidRDefault="00871EA6" w14:paraId="366C3805" w14:textId="77777777">
      <w:pPr>
        <w:spacing w:after="0" w:line="240" w:lineRule="auto"/>
      </w:pPr>
      <w:r>
        <w:continuationSeparator/>
      </w:r>
    </w:p>
  </w:footnote>
  <w:footnote w:type="continuationNotice" w:id="1">
    <w:p w:rsidR="00871EA6" w:rsidRDefault="00871EA6" w14:paraId="5AFFF88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3C6D0CD3" w:rsidTr="00667594" w14:paraId="23DAFD5E" w14:textId="77777777">
      <w:trPr>
        <w:trHeight w:val="300"/>
      </w:trPr>
      <w:tc>
        <w:tcPr>
          <w:tcW w:w="3120" w:type="dxa"/>
        </w:tcPr>
        <w:p w:rsidR="3C6D0CD3" w:rsidP="00667594" w:rsidRDefault="3C6D0CD3" w14:paraId="7972454F" w14:textId="6F027F6B">
          <w:pPr>
            <w:pStyle w:val="Header"/>
            <w:ind w:left="-115"/>
          </w:pPr>
        </w:p>
      </w:tc>
      <w:tc>
        <w:tcPr>
          <w:tcW w:w="3120" w:type="dxa"/>
        </w:tcPr>
        <w:p w:rsidR="3C6D0CD3" w:rsidP="00667594" w:rsidRDefault="3C6D0CD3" w14:paraId="32BF6C17" w14:textId="25909282">
          <w:pPr>
            <w:pStyle w:val="Header"/>
            <w:jc w:val="center"/>
          </w:pPr>
        </w:p>
      </w:tc>
      <w:tc>
        <w:tcPr>
          <w:tcW w:w="3120" w:type="dxa"/>
        </w:tcPr>
        <w:p w:rsidR="3C6D0CD3" w:rsidP="00667594" w:rsidRDefault="3C6D0CD3" w14:paraId="2851A2AE" w14:textId="25A7CDAF">
          <w:pPr>
            <w:pStyle w:val="Header"/>
            <w:ind w:right="-115"/>
            <w:jc w:val="right"/>
          </w:pPr>
        </w:p>
      </w:tc>
    </w:tr>
  </w:tbl>
  <w:p w:rsidR="3C6D0CD3" w:rsidP="00667594" w:rsidRDefault="3C6D0CD3" w14:paraId="793C27B9" w14:textId="32DB599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AHQ0ZqnU" int2:invalidationBookmarkName="" int2:hashCode="AMgRIb4XnP/UK5" int2:id="s62aOJdw">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A67D5"/>
    <w:multiLevelType w:val="hybridMultilevel"/>
    <w:tmpl w:val="29A27D56"/>
    <w:lvl w:ilvl="0" w:tplc="F460D156">
      <w:start w:val="1"/>
      <w:numFmt w:val="decimal"/>
      <w:lvlText w:val="%1."/>
      <w:lvlJc w:val="left"/>
      <w:pPr>
        <w:ind w:left="720" w:hanging="360"/>
      </w:pPr>
    </w:lvl>
    <w:lvl w:ilvl="1" w:tplc="8E5607C8">
      <w:start w:val="1"/>
      <w:numFmt w:val="lowerLetter"/>
      <w:lvlText w:val="%2."/>
      <w:lvlJc w:val="left"/>
      <w:pPr>
        <w:ind w:left="1440" w:hanging="360"/>
      </w:pPr>
    </w:lvl>
    <w:lvl w:ilvl="2" w:tplc="0466F65A">
      <w:start w:val="1"/>
      <w:numFmt w:val="lowerRoman"/>
      <w:lvlText w:val="%3."/>
      <w:lvlJc w:val="right"/>
      <w:pPr>
        <w:ind w:left="2160" w:hanging="180"/>
      </w:pPr>
    </w:lvl>
    <w:lvl w:ilvl="3" w:tplc="A1248FC0">
      <w:start w:val="1"/>
      <w:numFmt w:val="decimal"/>
      <w:lvlText w:val="%4."/>
      <w:lvlJc w:val="left"/>
      <w:pPr>
        <w:ind w:left="2880" w:hanging="360"/>
      </w:pPr>
    </w:lvl>
    <w:lvl w:ilvl="4" w:tplc="2A30C9BC">
      <w:start w:val="1"/>
      <w:numFmt w:val="lowerLetter"/>
      <w:lvlText w:val="%5."/>
      <w:lvlJc w:val="left"/>
      <w:pPr>
        <w:ind w:left="3600" w:hanging="360"/>
      </w:pPr>
    </w:lvl>
    <w:lvl w:ilvl="5" w:tplc="BA2E06DE">
      <w:start w:val="1"/>
      <w:numFmt w:val="lowerRoman"/>
      <w:lvlText w:val="%6."/>
      <w:lvlJc w:val="right"/>
      <w:pPr>
        <w:ind w:left="4320" w:hanging="180"/>
      </w:pPr>
    </w:lvl>
    <w:lvl w:ilvl="6" w:tplc="E7509D4E">
      <w:start w:val="1"/>
      <w:numFmt w:val="decimal"/>
      <w:lvlText w:val="%7."/>
      <w:lvlJc w:val="left"/>
      <w:pPr>
        <w:ind w:left="5040" w:hanging="360"/>
      </w:pPr>
    </w:lvl>
    <w:lvl w:ilvl="7" w:tplc="6ABC1D4C">
      <w:start w:val="1"/>
      <w:numFmt w:val="lowerLetter"/>
      <w:lvlText w:val="%8."/>
      <w:lvlJc w:val="left"/>
      <w:pPr>
        <w:ind w:left="5760" w:hanging="360"/>
      </w:pPr>
    </w:lvl>
    <w:lvl w:ilvl="8" w:tplc="69A8AC08">
      <w:start w:val="1"/>
      <w:numFmt w:val="lowerRoman"/>
      <w:lvlText w:val="%9."/>
      <w:lvlJc w:val="right"/>
      <w:pPr>
        <w:ind w:left="6480" w:hanging="180"/>
      </w:pPr>
    </w:lvl>
  </w:abstractNum>
  <w:abstractNum w:abstractNumId="1" w15:restartNumberingAfterBreak="0">
    <w:nsid w:val="32B038ED"/>
    <w:multiLevelType w:val="multilevel"/>
    <w:tmpl w:val="5A804C3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5856A8E2"/>
    <w:multiLevelType w:val="hybridMultilevel"/>
    <w:tmpl w:val="957E9ED6"/>
    <w:lvl w:ilvl="0" w:tplc="043E2AAA">
      <w:start w:val="1"/>
      <w:numFmt w:val="decimal"/>
      <w:lvlText w:val="%1."/>
      <w:lvlJc w:val="left"/>
      <w:pPr>
        <w:ind w:left="720" w:hanging="360"/>
      </w:pPr>
    </w:lvl>
    <w:lvl w:ilvl="1" w:tplc="044639DE">
      <w:start w:val="1"/>
      <w:numFmt w:val="lowerLetter"/>
      <w:lvlText w:val="%2."/>
      <w:lvlJc w:val="left"/>
      <w:pPr>
        <w:ind w:left="1440" w:hanging="360"/>
      </w:pPr>
    </w:lvl>
    <w:lvl w:ilvl="2" w:tplc="55AADB92">
      <w:start w:val="1"/>
      <w:numFmt w:val="lowerRoman"/>
      <w:lvlText w:val="%3."/>
      <w:lvlJc w:val="right"/>
      <w:pPr>
        <w:ind w:left="2160" w:hanging="180"/>
      </w:pPr>
    </w:lvl>
    <w:lvl w:ilvl="3" w:tplc="F4227230">
      <w:start w:val="1"/>
      <w:numFmt w:val="decimal"/>
      <w:lvlText w:val="%4."/>
      <w:lvlJc w:val="left"/>
      <w:pPr>
        <w:ind w:left="2880" w:hanging="360"/>
      </w:pPr>
    </w:lvl>
    <w:lvl w:ilvl="4" w:tplc="31ACFD86">
      <w:start w:val="1"/>
      <w:numFmt w:val="lowerLetter"/>
      <w:lvlText w:val="%5."/>
      <w:lvlJc w:val="left"/>
      <w:pPr>
        <w:ind w:left="3600" w:hanging="360"/>
      </w:pPr>
    </w:lvl>
    <w:lvl w:ilvl="5" w:tplc="BF8E4E22">
      <w:start w:val="1"/>
      <w:numFmt w:val="lowerRoman"/>
      <w:lvlText w:val="%6."/>
      <w:lvlJc w:val="right"/>
      <w:pPr>
        <w:ind w:left="4320" w:hanging="180"/>
      </w:pPr>
    </w:lvl>
    <w:lvl w:ilvl="6" w:tplc="E71A84C0">
      <w:start w:val="1"/>
      <w:numFmt w:val="decimal"/>
      <w:lvlText w:val="%7."/>
      <w:lvlJc w:val="left"/>
      <w:pPr>
        <w:ind w:left="5040" w:hanging="360"/>
      </w:pPr>
    </w:lvl>
    <w:lvl w:ilvl="7" w:tplc="37681586">
      <w:start w:val="1"/>
      <w:numFmt w:val="lowerLetter"/>
      <w:lvlText w:val="%8."/>
      <w:lvlJc w:val="left"/>
      <w:pPr>
        <w:ind w:left="5760" w:hanging="360"/>
      </w:pPr>
    </w:lvl>
    <w:lvl w:ilvl="8" w:tplc="21B0B234">
      <w:start w:val="1"/>
      <w:numFmt w:val="lowerRoman"/>
      <w:lvlText w:val="%9."/>
      <w:lvlJc w:val="right"/>
      <w:pPr>
        <w:ind w:left="6480" w:hanging="180"/>
      </w:pPr>
    </w:lvl>
  </w:abstractNum>
  <w:abstractNum w:abstractNumId="3" w15:restartNumberingAfterBreak="0">
    <w:nsid w:val="5BEC2993"/>
    <w:multiLevelType w:val="multilevel"/>
    <w:tmpl w:val="47089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358F6D"/>
    <w:multiLevelType w:val="hybridMultilevel"/>
    <w:tmpl w:val="02F60D80"/>
    <w:lvl w:ilvl="0" w:tplc="3EAE07C8">
      <w:start w:val="1"/>
      <w:numFmt w:val="bullet"/>
      <w:lvlText w:val=""/>
      <w:lvlJc w:val="left"/>
      <w:pPr>
        <w:ind w:left="780" w:hanging="360"/>
      </w:pPr>
      <w:rPr>
        <w:rFonts w:hint="default" w:ascii="Symbol" w:hAnsi="Symbol"/>
      </w:rPr>
    </w:lvl>
    <w:lvl w:ilvl="1" w:tplc="F51480EA">
      <w:start w:val="1"/>
      <w:numFmt w:val="bullet"/>
      <w:lvlText w:val="o"/>
      <w:lvlJc w:val="left"/>
      <w:pPr>
        <w:ind w:left="1500" w:hanging="360"/>
      </w:pPr>
      <w:rPr>
        <w:rFonts w:hint="default" w:ascii="Courier New" w:hAnsi="Courier New"/>
      </w:rPr>
    </w:lvl>
    <w:lvl w:ilvl="2" w:tplc="EEAE42B8">
      <w:start w:val="1"/>
      <w:numFmt w:val="bullet"/>
      <w:lvlText w:val=""/>
      <w:lvlJc w:val="left"/>
      <w:pPr>
        <w:ind w:left="2220" w:hanging="360"/>
      </w:pPr>
      <w:rPr>
        <w:rFonts w:hint="default" w:ascii="Wingdings" w:hAnsi="Wingdings"/>
      </w:rPr>
    </w:lvl>
    <w:lvl w:ilvl="3" w:tplc="221CF0BE">
      <w:start w:val="1"/>
      <w:numFmt w:val="bullet"/>
      <w:lvlText w:val=""/>
      <w:lvlJc w:val="left"/>
      <w:pPr>
        <w:ind w:left="2940" w:hanging="360"/>
      </w:pPr>
      <w:rPr>
        <w:rFonts w:hint="default" w:ascii="Symbol" w:hAnsi="Symbol"/>
      </w:rPr>
    </w:lvl>
    <w:lvl w:ilvl="4" w:tplc="62F6D7CE">
      <w:start w:val="1"/>
      <w:numFmt w:val="bullet"/>
      <w:lvlText w:val="o"/>
      <w:lvlJc w:val="left"/>
      <w:pPr>
        <w:ind w:left="3660" w:hanging="360"/>
      </w:pPr>
      <w:rPr>
        <w:rFonts w:hint="default" w:ascii="Courier New" w:hAnsi="Courier New"/>
      </w:rPr>
    </w:lvl>
    <w:lvl w:ilvl="5" w:tplc="B5669B98">
      <w:start w:val="1"/>
      <w:numFmt w:val="bullet"/>
      <w:lvlText w:val=""/>
      <w:lvlJc w:val="left"/>
      <w:pPr>
        <w:ind w:left="4380" w:hanging="360"/>
      </w:pPr>
      <w:rPr>
        <w:rFonts w:hint="default" w:ascii="Wingdings" w:hAnsi="Wingdings"/>
      </w:rPr>
    </w:lvl>
    <w:lvl w:ilvl="6" w:tplc="86141E02">
      <w:start w:val="1"/>
      <w:numFmt w:val="bullet"/>
      <w:lvlText w:val=""/>
      <w:lvlJc w:val="left"/>
      <w:pPr>
        <w:ind w:left="5100" w:hanging="360"/>
      </w:pPr>
      <w:rPr>
        <w:rFonts w:hint="default" w:ascii="Symbol" w:hAnsi="Symbol"/>
      </w:rPr>
    </w:lvl>
    <w:lvl w:ilvl="7" w:tplc="73342C60">
      <w:start w:val="1"/>
      <w:numFmt w:val="bullet"/>
      <w:lvlText w:val="o"/>
      <w:lvlJc w:val="left"/>
      <w:pPr>
        <w:ind w:left="5820" w:hanging="360"/>
      </w:pPr>
      <w:rPr>
        <w:rFonts w:hint="default" w:ascii="Courier New" w:hAnsi="Courier New"/>
      </w:rPr>
    </w:lvl>
    <w:lvl w:ilvl="8" w:tplc="E9F622E4">
      <w:start w:val="1"/>
      <w:numFmt w:val="bullet"/>
      <w:lvlText w:val=""/>
      <w:lvlJc w:val="left"/>
      <w:pPr>
        <w:ind w:left="6540" w:hanging="360"/>
      </w:pPr>
      <w:rPr>
        <w:rFonts w:hint="default" w:ascii="Wingdings" w:hAnsi="Wingdings"/>
      </w:rPr>
    </w:lvl>
  </w:abstractNum>
  <w:num w:numId="1" w16cid:durableId="1970937587">
    <w:abstractNumId w:val="4"/>
  </w:num>
  <w:num w:numId="2" w16cid:durableId="1572733336">
    <w:abstractNumId w:val="0"/>
  </w:num>
  <w:num w:numId="3" w16cid:durableId="531650853">
    <w:abstractNumId w:val="2"/>
  </w:num>
  <w:num w:numId="4" w16cid:durableId="27950439">
    <w:abstractNumId w:val="3"/>
  </w:num>
  <w:num w:numId="5" w16cid:durableId="195887415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u, Xiaowen (Kevin)">
    <w15:presenceInfo w15:providerId="AD" w15:userId="S::xwliu@tulane.edu::9fcf780a-db23-4841-b724-dec8112fd242"/>
  </w15:person>
  <w15:person w15:author="Wang, Daniel">
    <w15:presenceInfo w15:providerId="AD" w15:userId="S::zwang64@tulane.edu::d7f1fd78-c0a2-49d3-8d1f-4bfc20c686b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99"/>
  <w:embedTrueTypeFonts/>
  <w:trackRevisions w:val="tru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 w:name="EN.UseJSCitationFormat" w:val="False"/>
  </w:docVars>
  <w:rsids>
    <w:rsidRoot w:val="00C666A0"/>
    <w:rsid w:val="0000107C"/>
    <w:rsid w:val="00002CA1"/>
    <w:rsid w:val="00003360"/>
    <w:rsid w:val="00003505"/>
    <w:rsid w:val="00004C2B"/>
    <w:rsid w:val="00005312"/>
    <w:rsid w:val="00012B7F"/>
    <w:rsid w:val="00017D9F"/>
    <w:rsid w:val="00022EE9"/>
    <w:rsid w:val="000230A3"/>
    <w:rsid w:val="00023219"/>
    <w:rsid w:val="000240EE"/>
    <w:rsid w:val="0002523F"/>
    <w:rsid w:val="000267AC"/>
    <w:rsid w:val="00027EDC"/>
    <w:rsid w:val="00030C2F"/>
    <w:rsid w:val="00031630"/>
    <w:rsid w:val="00031FC7"/>
    <w:rsid w:val="000342D7"/>
    <w:rsid w:val="00036FC0"/>
    <w:rsid w:val="0004086E"/>
    <w:rsid w:val="00041B6B"/>
    <w:rsid w:val="00041FC7"/>
    <w:rsid w:val="000422C4"/>
    <w:rsid w:val="00042DF8"/>
    <w:rsid w:val="00043FAD"/>
    <w:rsid w:val="00044FF3"/>
    <w:rsid w:val="00051515"/>
    <w:rsid w:val="00051AA7"/>
    <w:rsid w:val="00054A13"/>
    <w:rsid w:val="00057EA9"/>
    <w:rsid w:val="00057FD7"/>
    <w:rsid w:val="00064A6D"/>
    <w:rsid w:val="00064CC7"/>
    <w:rsid w:val="0006672E"/>
    <w:rsid w:val="00067141"/>
    <w:rsid w:val="0006758B"/>
    <w:rsid w:val="00070683"/>
    <w:rsid w:val="00071056"/>
    <w:rsid w:val="00072059"/>
    <w:rsid w:val="00072CA6"/>
    <w:rsid w:val="00076854"/>
    <w:rsid w:val="0008104A"/>
    <w:rsid w:val="00082884"/>
    <w:rsid w:val="00082CEE"/>
    <w:rsid w:val="000847EF"/>
    <w:rsid w:val="00085A08"/>
    <w:rsid w:val="00085E25"/>
    <w:rsid w:val="00090445"/>
    <w:rsid w:val="00097C9B"/>
    <w:rsid w:val="000A0B5C"/>
    <w:rsid w:val="000A11C1"/>
    <w:rsid w:val="000A142E"/>
    <w:rsid w:val="000A5A8B"/>
    <w:rsid w:val="000A6B6A"/>
    <w:rsid w:val="000B1E81"/>
    <w:rsid w:val="000B23C8"/>
    <w:rsid w:val="000B4703"/>
    <w:rsid w:val="000B49A7"/>
    <w:rsid w:val="000C0D17"/>
    <w:rsid w:val="000C1384"/>
    <w:rsid w:val="000C36B4"/>
    <w:rsid w:val="000C443D"/>
    <w:rsid w:val="000C5AF3"/>
    <w:rsid w:val="000C69F5"/>
    <w:rsid w:val="000D0A3D"/>
    <w:rsid w:val="000D1CFD"/>
    <w:rsid w:val="000D24BC"/>
    <w:rsid w:val="000D4D97"/>
    <w:rsid w:val="000D5560"/>
    <w:rsid w:val="000D6AD8"/>
    <w:rsid w:val="000D7256"/>
    <w:rsid w:val="000E1155"/>
    <w:rsid w:val="000E2158"/>
    <w:rsid w:val="000E587B"/>
    <w:rsid w:val="000E64D9"/>
    <w:rsid w:val="000E70F7"/>
    <w:rsid w:val="000E7154"/>
    <w:rsid w:val="000E7E7B"/>
    <w:rsid w:val="000F1FF6"/>
    <w:rsid w:val="000F4913"/>
    <w:rsid w:val="00100D41"/>
    <w:rsid w:val="00102982"/>
    <w:rsid w:val="00104DC9"/>
    <w:rsid w:val="00106219"/>
    <w:rsid w:val="00106C5A"/>
    <w:rsid w:val="00107803"/>
    <w:rsid w:val="001106A4"/>
    <w:rsid w:val="0011090F"/>
    <w:rsid w:val="00110BA3"/>
    <w:rsid w:val="001110EF"/>
    <w:rsid w:val="0011122E"/>
    <w:rsid w:val="00113E6B"/>
    <w:rsid w:val="00116A58"/>
    <w:rsid w:val="0011730A"/>
    <w:rsid w:val="00124FD9"/>
    <w:rsid w:val="00132410"/>
    <w:rsid w:val="00135093"/>
    <w:rsid w:val="00141763"/>
    <w:rsid w:val="00141C7F"/>
    <w:rsid w:val="0014211B"/>
    <w:rsid w:val="00143170"/>
    <w:rsid w:val="00143E02"/>
    <w:rsid w:val="001461ED"/>
    <w:rsid w:val="00146B10"/>
    <w:rsid w:val="00150EAA"/>
    <w:rsid w:val="00152086"/>
    <w:rsid w:val="00153C2D"/>
    <w:rsid w:val="00156631"/>
    <w:rsid w:val="0016110D"/>
    <w:rsid w:val="0016165E"/>
    <w:rsid w:val="001631B7"/>
    <w:rsid w:val="00164910"/>
    <w:rsid w:val="00165D64"/>
    <w:rsid w:val="001671E9"/>
    <w:rsid w:val="00172610"/>
    <w:rsid w:val="00185060"/>
    <w:rsid w:val="0018684D"/>
    <w:rsid w:val="00187670"/>
    <w:rsid w:val="0019028B"/>
    <w:rsid w:val="0019154B"/>
    <w:rsid w:val="00192ADC"/>
    <w:rsid w:val="00194003"/>
    <w:rsid w:val="001A0300"/>
    <w:rsid w:val="001A14B4"/>
    <w:rsid w:val="001A19A0"/>
    <w:rsid w:val="001A2DB1"/>
    <w:rsid w:val="001A35D3"/>
    <w:rsid w:val="001A3656"/>
    <w:rsid w:val="001A7D82"/>
    <w:rsid w:val="001B69B3"/>
    <w:rsid w:val="001C0858"/>
    <w:rsid w:val="001C4042"/>
    <w:rsid w:val="001C6AFB"/>
    <w:rsid w:val="001C7297"/>
    <w:rsid w:val="001C7C63"/>
    <w:rsid w:val="001D068F"/>
    <w:rsid w:val="001D258B"/>
    <w:rsid w:val="001D58A1"/>
    <w:rsid w:val="001D5FCF"/>
    <w:rsid w:val="001E0E2A"/>
    <w:rsid w:val="001E2184"/>
    <w:rsid w:val="001E5A97"/>
    <w:rsid w:val="001E6ED8"/>
    <w:rsid w:val="001E6F8E"/>
    <w:rsid w:val="001E76B4"/>
    <w:rsid w:val="001E78E1"/>
    <w:rsid w:val="001F118F"/>
    <w:rsid w:val="001F2793"/>
    <w:rsid w:val="001F3495"/>
    <w:rsid w:val="001F46E8"/>
    <w:rsid w:val="001F57BB"/>
    <w:rsid w:val="001F63AF"/>
    <w:rsid w:val="001F66A6"/>
    <w:rsid w:val="00203108"/>
    <w:rsid w:val="00205786"/>
    <w:rsid w:val="00205C86"/>
    <w:rsid w:val="00207DA2"/>
    <w:rsid w:val="002113DB"/>
    <w:rsid w:val="002116D5"/>
    <w:rsid w:val="00220EE7"/>
    <w:rsid w:val="00220FEB"/>
    <w:rsid w:val="002225EF"/>
    <w:rsid w:val="0022314B"/>
    <w:rsid w:val="00224BA7"/>
    <w:rsid w:val="00225C45"/>
    <w:rsid w:val="00225F9E"/>
    <w:rsid w:val="0023210A"/>
    <w:rsid w:val="00236604"/>
    <w:rsid w:val="002402FC"/>
    <w:rsid w:val="0024204B"/>
    <w:rsid w:val="00242771"/>
    <w:rsid w:val="00244D20"/>
    <w:rsid w:val="002455A8"/>
    <w:rsid w:val="002456BB"/>
    <w:rsid w:val="002460CA"/>
    <w:rsid w:val="00247C9E"/>
    <w:rsid w:val="002505D7"/>
    <w:rsid w:val="0025494D"/>
    <w:rsid w:val="0025513F"/>
    <w:rsid w:val="0025582C"/>
    <w:rsid w:val="00255D36"/>
    <w:rsid w:val="0025721F"/>
    <w:rsid w:val="002602CB"/>
    <w:rsid w:val="00263660"/>
    <w:rsid w:val="00263A56"/>
    <w:rsid w:val="00264936"/>
    <w:rsid w:val="00282E5A"/>
    <w:rsid w:val="002863CC"/>
    <w:rsid w:val="00286443"/>
    <w:rsid w:val="00292BD5"/>
    <w:rsid w:val="00294E8A"/>
    <w:rsid w:val="00296FF3"/>
    <w:rsid w:val="002A50BE"/>
    <w:rsid w:val="002A602B"/>
    <w:rsid w:val="002A6B1E"/>
    <w:rsid w:val="002B0718"/>
    <w:rsid w:val="002B448E"/>
    <w:rsid w:val="002B6341"/>
    <w:rsid w:val="002C06DA"/>
    <w:rsid w:val="002C1071"/>
    <w:rsid w:val="002C40BD"/>
    <w:rsid w:val="002C63FB"/>
    <w:rsid w:val="002C6709"/>
    <w:rsid w:val="002C732F"/>
    <w:rsid w:val="002C75B6"/>
    <w:rsid w:val="002C75DB"/>
    <w:rsid w:val="002D18E2"/>
    <w:rsid w:val="002D5549"/>
    <w:rsid w:val="002D70B5"/>
    <w:rsid w:val="002E01D7"/>
    <w:rsid w:val="002E1F73"/>
    <w:rsid w:val="002E2820"/>
    <w:rsid w:val="002E6D6E"/>
    <w:rsid w:val="002F02CA"/>
    <w:rsid w:val="002F160E"/>
    <w:rsid w:val="002F26DE"/>
    <w:rsid w:val="002F2AFA"/>
    <w:rsid w:val="002F39EE"/>
    <w:rsid w:val="002F41F9"/>
    <w:rsid w:val="002F42A3"/>
    <w:rsid w:val="002F6DB9"/>
    <w:rsid w:val="00301E30"/>
    <w:rsid w:val="00302941"/>
    <w:rsid w:val="00303AE1"/>
    <w:rsid w:val="00303FA3"/>
    <w:rsid w:val="00307490"/>
    <w:rsid w:val="00307F8D"/>
    <w:rsid w:val="003115CC"/>
    <w:rsid w:val="00314AE8"/>
    <w:rsid w:val="00315FDA"/>
    <w:rsid w:val="003167CB"/>
    <w:rsid w:val="0031760E"/>
    <w:rsid w:val="00317B36"/>
    <w:rsid w:val="00320578"/>
    <w:rsid w:val="0032170B"/>
    <w:rsid w:val="00321F81"/>
    <w:rsid w:val="00322554"/>
    <w:rsid w:val="00322E54"/>
    <w:rsid w:val="00324670"/>
    <w:rsid w:val="003268D9"/>
    <w:rsid w:val="00328EE9"/>
    <w:rsid w:val="003344E9"/>
    <w:rsid w:val="003346B9"/>
    <w:rsid w:val="003358CD"/>
    <w:rsid w:val="003375A0"/>
    <w:rsid w:val="003428FD"/>
    <w:rsid w:val="0034577A"/>
    <w:rsid w:val="00351463"/>
    <w:rsid w:val="003524CC"/>
    <w:rsid w:val="003532A1"/>
    <w:rsid w:val="0035477B"/>
    <w:rsid w:val="00356F34"/>
    <w:rsid w:val="00356FAF"/>
    <w:rsid w:val="0035793C"/>
    <w:rsid w:val="003615D2"/>
    <w:rsid w:val="00362131"/>
    <w:rsid w:val="00366F87"/>
    <w:rsid w:val="00372DD7"/>
    <w:rsid w:val="003732D2"/>
    <w:rsid w:val="00380EF3"/>
    <w:rsid w:val="00382FF4"/>
    <w:rsid w:val="00386379"/>
    <w:rsid w:val="003873CE"/>
    <w:rsid w:val="00392F24"/>
    <w:rsid w:val="00393D19"/>
    <w:rsid w:val="003942FD"/>
    <w:rsid w:val="0039442C"/>
    <w:rsid w:val="0039692B"/>
    <w:rsid w:val="003A164E"/>
    <w:rsid w:val="003A5371"/>
    <w:rsid w:val="003A6794"/>
    <w:rsid w:val="003A742A"/>
    <w:rsid w:val="003B0257"/>
    <w:rsid w:val="003B04C0"/>
    <w:rsid w:val="003B189C"/>
    <w:rsid w:val="003B24AE"/>
    <w:rsid w:val="003B658C"/>
    <w:rsid w:val="003B702D"/>
    <w:rsid w:val="003C6A61"/>
    <w:rsid w:val="003C6D0D"/>
    <w:rsid w:val="003C7BF4"/>
    <w:rsid w:val="003D0E5A"/>
    <w:rsid w:val="003D1E83"/>
    <w:rsid w:val="003D41C1"/>
    <w:rsid w:val="003D4962"/>
    <w:rsid w:val="003D7BFB"/>
    <w:rsid w:val="003E0168"/>
    <w:rsid w:val="003E302A"/>
    <w:rsid w:val="003E3951"/>
    <w:rsid w:val="003E3B34"/>
    <w:rsid w:val="003E4705"/>
    <w:rsid w:val="003E4B33"/>
    <w:rsid w:val="003E5BE3"/>
    <w:rsid w:val="003E677D"/>
    <w:rsid w:val="003F36FD"/>
    <w:rsid w:val="003F56B3"/>
    <w:rsid w:val="003F70CC"/>
    <w:rsid w:val="00401A49"/>
    <w:rsid w:val="00403939"/>
    <w:rsid w:val="0040523D"/>
    <w:rsid w:val="00406501"/>
    <w:rsid w:val="00406EB6"/>
    <w:rsid w:val="00407849"/>
    <w:rsid w:val="00407A0C"/>
    <w:rsid w:val="00411009"/>
    <w:rsid w:val="00416FB5"/>
    <w:rsid w:val="0041716A"/>
    <w:rsid w:val="004179EB"/>
    <w:rsid w:val="00423471"/>
    <w:rsid w:val="004270BC"/>
    <w:rsid w:val="00427CA6"/>
    <w:rsid w:val="004327AD"/>
    <w:rsid w:val="004338AD"/>
    <w:rsid w:val="00434B36"/>
    <w:rsid w:val="00440389"/>
    <w:rsid w:val="00442DD4"/>
    <w:rsid w:val="00444774"/>
    <w:rsid w:val="0044D49D"/>
    <w:rsid w:val="00450320"/>
    <w:rsid w:val="0045034E"/>
    <w:rsid w:val="00451EFA"/>
    <w:rsid w:val="00451FB0"/>
    <w:rsid w:val="00454822"/>
    <w:rsid w:val="0045C4AA"/>
    <w:rsid w:val="00464E15"/>
    <w:rsid w:val="00465927"/>
    <w:rsid w:val="004660EB"/>
    <w:rsid w:val="00470027"/>
    <w:rsid w:val="004711C6"/>
    <w:rsid w:val="00471E15"/>
    <w:rsid w:val="004761D7"/>
    <w:rsid w:val="004762E2"/>
    <w:rsid w:val="00477F5B"/>
    <w:rsid w:val="00481D0D"/>
    <w:rsid w:val="004850C5"/>
    <w:rsid w:val="004858E4"/>
    <w:rsid w:val="004872E8"/>
    <w:rsid w:val="00491D9C"/>
    <w:rsid w:val="004923B2"/>
    <w:rsid w:val="00493E2B"/>
    <w:rsid w:val="0049583B"/>
    <w:rsid w:val="00496FFB"/>
    <w:rsid w:val="004A2515"/>
    <w:rsid w:val="004A276B"/>
    <w:rsid w:val="004A354E"/>
    <w:rsid w:val="004A4F10"/>
    <w:rsid w:val="004A57BD"/>
    <w:rsid w:val="004A5ADA"/>
    <w:rsid w:val="004A68BB"/>
    <w:rsid w:val="004A6F22"/>
    <w:rsid w:val="004A7821"/>
    <w:rsid w:val="004A7D1E"/>
    <w:rsid w:val="004B2545"/>
    <w:rsid w:val="004B2899"/>
    <w:rsid w:val="004B4A8B"/>
    <w:rsid w:val="004C33D3"/>
    <w:rsid w:val="004C4D22"/>
    <w:rsid w:val="004C4DDA"/>
    <w:rsid w:val="004C6BD8"/>
    <w:rsid w:val="004C7328"/>
    <w:rsid w:val="004D1A8B"/>
    <w:rsid w:val="004D5A75"/>
    <w:rsid w:val="004E0663"/>
    <w:rsid w:val="004E3A94"/>
    <w:rsid w:val="004E4A9B"/>
    <w:rsid w:val="004E5EAE"/>
    <w:rsid w:val="004E7406"/>
    <w:rsid w:val="004F17B9"/>
    <w:rsid w:val="004F78A0"/>
    <w:rsid w:val="00500A1F"/>
    <w:rsid w:val="00502A4B"/>
    <w:rsid w:val="00506A78"/>
    <w:rsid w:val="0050772E"/>
    <w:rsid w:val="005117B9"/>
    <w:rsid w:val="00511996"/>
    <w:rsid w:val="0051205B"/>
    <w:rsid w:val="00513E10"/>
    <w:rsid w:val="0051401C"/>
    <w:rsid w:val="005140D1"/>
    <w:rsid w:val="00521234"/>
    <w:rsid w:val="00523917"/>
    <w:rsid w:val="00524339"/>
    <w:rsid w:val="0052530F"/>
    <w:rsid w:val="005301C4"/>
    <w:rsid w:val="00530C6D"/>
    <w:rsid w:val="00531A99"/>
    <w:rsid w:val="00531C0D"/>
    <w:rsid w:val="00531D1D"/>
    <w:rsid w:val="00533860"/>
    <w:rsid w:val="00535660"/>
    <w:rsid w:val="0053658D"/>
    <w:rsid w:val="00536C21"/>
    <w:rsid w:val="00537B1D"/>
    <w:rsid w:val="005408EE"/>
    <w:rsid w:val="005425DC"/>
    <w:rsid w:val="00543268"/>
    <w:rsid w:val="00544CA4"/>
    <w:rsid w:val="00545C46"/>
    <w:rsid w:val="005478AF"/>
    <w:rsid w:val="00547939"/>
    <w:rsid w:val="00550B05"/>
    <w:rsid w:val="0055324A"/>
    <w:rsid w:val="00553851"/>
    <w:rsid w:val="005575B3"/>
    <w:rsid w:val="00560378"/>
    <w:rsid w:val="0056075D"/>
    <w:rsid w:val="00560D6C"/>
    <w:rsid w:val="0056124D"/>
    <w:rsid w:val="00562219"/>
    <w:rsid w:val="00564B3D"/>
    <w:rsid w:val="00566446"/>
    <w:rsid w:val="00567233"/>
    <w:rsid w:val="00571FBB"/>
    <w:rsid w:val="0057224A"/>
    <w:rsid w:val="00573CDD"/>
    <w:rsid w:val="005774AC"/>
    <w:rsid w:val="00577936"/>
    <w:rsid w:val="00581E5F"/>
    <w:rsid w:val="00582595"/>
    <w:rsid w:val="00582F4D"/>
    <w:rsid w:val="005831EC"/>
    <w:rsid w:val="005844EE"/>
    <w:rsid w:val="00584C58"/>
    <w:rsid w:val="00585415"/>
    <w:rsid w:val="00585974"/>
    <w:rsid w:val="00586362"/>
    <w:rsid w:val="005865BD"/>
    <w:rsid w:val="00587F7D"/>
    <w:rsid w:val="005922DB"/>
    <w:rsid w:val="00595A26"/>
    <w:rsid w:val="00596FC7"/>
    <w:rsid w:val="005979E1"/>
    <w:rsid w:val="005A3147"/>
    <w:rsid w:val="005A3395"/>
    <w:rsid w:val="005A534C"/>
    <w:rsid w:val="005A5DE6"/>
    <w:rsid w:val="005A64D6"/>
    <w:rsid w:val="005A72F2"/>
    <w:rsid w:val="005A7753"/>
    <w:rsid w:val="005B053A"/>
    <w:rsid w:val="005B179E"/>
    <w:rsid w:val="005B1E99"/>
    <w:rsid w:val="005B2E24"/>
    <w:rsid w:val="005B577B"/>
    <w:rsid w:val="005B71D0"/>
    <w:rsid w:val="005C0CA6"/>
    <w:rsid w:val="005C1A76"/>
    <w:rsid w:val="005C268F"/>
    <w:rsid w:val="005D2F00"/>
    <w:rsid w:val="005D3F1D"/>
    <w:rsid w:val="005D440C"/>
    <w:rsid w:val="005D47F5"/>
    <w:rsid w:val="005E36EC"/>
    <w:rsid w:val="005E40BC"/>
    <w:rsid w:val="005E4FBF"/>
    <w:rsid w:val="005E5A4E"/>
    <w:rsid w:val="005E7458"/>
    <w:rsid w:val="005F0E01"/>
    <w:rsid w:val="005F235C"/>
    <w:rsid w:val="005F24D2"/>
    <w:rsid w:val="005F2CAA"/>
    <w:rsid w:val="005F358B"/>
    <w:rsid w:val="005F3A5C"/>
    <w:rsid w:val="005F41AE"/>
    <w:rsid w:val="005F7FBF"/>
    <w:rsid w:val="00601946"/>
    <w:rsid w:val="006040C2"/>
    <w:rsid w:val="00606186"/>
    <w:rsid w:val="00607D8E"/>
    <w:rsid w:val="00607FE7"/>
    <w:rsid w:val="00613382"/>
    <w:rsid w:val="0061476B"/>
    <w:rsid w:val="00620188"/>
    <w:rsid w:val="0062420D"/>
    <w:rsid w:val="00624C6A"/>
    <w:rsid w:val="006328F4"/>
    <w:rsid w:val="006331BF"/>
    <w:rsid w:val="00633C49"/>
    <w:rsid w:val="00634B07"/>
    <w:rsid w:val="00635275"/>
    <w:rsid w:val="00637435"/>
    <w:rsid w:val="006378F7"/>
    <w:rsid w:val="00637C87"/>
    <w:rsid w:val="00641A7F"/>
    <w:rsid w:val="0064224A"/>
    <w:rsid w:val="006422F0"/>
    <w:rsid w:val="0064662E"/>
    <w:rsid w:val="006524FC"/>
    <w:rsid w:val="00652DFD"/>
    <w:rsid w:val="0065406E"/>
    <w:rsid w:val="0065505B"/>
    <w:rsid w:val="006566AF"/>
    <w:rsid w:val="0065790E"/>
    <w:rsid w:val="00662820"/>
    <w:rsid w:val="00663D49"/>
    <w:rsid w:val="00664FC0"/>
    <w:rsid w:val="00667594"/>
    <w:rsid w:val="006676D9"/>
    <w:rsid w:val="00667B4A"/>
    <w:rsid w:val="006708AA"/>
    <w:rsid w:val="0067428C"/>
    <w:rsid w:val="00677CC3"/>
    <w:rsid w:val="00682856"/>
    <w:rsid w:val="00682A8F"/>
    <w:rsid w:val="00683351"/>
    <w:rsid w:val="0068571B"/>
    <w:rsid w:val="0068614E"/>
    <w:rsid w:val="006871E8"/>
    <w:rsid w:val="00696F85"/>
    <w:rsid w:val="006A042A"/>
    <w:rsid w:val="006A2C5B"/>
    <w:rsid w:val="006A3E74"/>
    <w:rsid w:val="006A427F"/>
    <w:rsid w:val="006A44A2"/>
    <w:rsid w:val="006A499E"/>
    <w:rsid w:val="006A51CA"/>
    <w:rsid w:val="006A57D5"/>
    <w:rsid w:val="006A5E13"/>
    <w:rsid w:val="006A7CD7"/>
    <w:rsid w:val="006B2919"/>
    <w:rsid w:val="006B4A80"/>
    <w:rsid w:val="006B5440"/>
    <w:rsid w:val="006C09F0"/>
    <w:rsid w:val="006C1A07"/>
    <w:rsid w:val="006C3211"/>
    <w:rsid w:val="006C42DE"/>
    <w:rsid w:val="006C56C7"/>
    <w:rsid w:val="006C652C"/>
    <w:rsid w:val="006D0038"/>
    <w:rsid w:val="006D4C46"/>
    <w:rsid w:val="006D6240"/>
    <w:rsid w:val="006E0827"/>
    <w:rsid w:val="006E4998"/>
    <w:rsid w:val="006E5A77"/>
    <w:rsid w:val="006F298C"/>
    <w:rsid w:val="006F55E2"/>
    <w:rsid w:val="006F5742"/>
    <w:rsid w:val="006F6A55"/>
    <w:rsid w:val="00700B35"/>
    <w:rsid w:val="00702893"/>
    <w:rsid w:val="00702C4F"/>
    <w:rsid w:val="00703D77"/>
    <w:rsid w:val="00704693"/>
    <w:rsid w:val="00705689"/>
    <w:rsid w:val="0071039D"/>
    <w:rsid w:val="00710BF8"/>
    <w:rsid w:val="007114C7"/>
    <w:rsid w:val="00714323"/>
    <w:rsid w:val="007161B1"/>
    <w:rsid w:val="007171C5"/>
    <w:rsid w:val="007176B9"/>
    <w:rsid w:val="0072039F"/>
    <w:rsid w:val="00721200"/>
    <w:rsid w:val="007219E5"/>
    <w:rsid w:val="00721BA9"/>
    <w:rsid w:val="00723305"/>
    <w:rsid w:val="007263BA"/>
    <w:rsid w:val="007279C9"/>
    <w:rsid w:val="00730E60"/>
    <w:rsid w:val="0074017D"/>
    <w:rsid w:val="00742A1F"/>
    <w:rsid w:val="007451F7"/>
    <w:rsid w:val="0074641A"/>
    <w:rsid w:val="00747B99"/>
    <w:rsid w:val="00747FAF"/>
    <w:rsid w:val="0075163D"/>
    <w:rsid w:val="00751E15"/>
    <w:rsid w:val="00751ECE"/>
    <w:rsid w:val="00754120"/>
    <w:rsid w:val="00756F80"/>
    <w:rsid w:val="00760FFD"/>
    <w:rsid w:val="00764226"/>
    <w:rsid w:val="00766B4E"/>
    <w:rsid w:val="00766C26"/>
    <w:rsid w:val="00766D9E"/>
    <w:rsid w:val="00771324"/>
    <w:rsid w:val="00771394"/>
    <w:rsid w:val="0077244D"/>
    <w:rsid w:val="00772DB7"/>
    <w:rsid w:val="007757A3"/>
    <w:rsid w:val="00775979"/>
    <w:rsid w:val="007762EA"/>
    <w:rsid w:val="0078141C"/>
    <w:rsid w:val="00782FB7"/>
    <w:rsid w:val="00785C31"/>
    <w:rsid w:val="007865EC"/>
    <w:rsid w:val="00791C49"/>
    <w:rsid w:val="00792FE4"/>
    <w:rsid w:val="00793663"/>
    <w:rsid w:val="00797259"/>
    <w:rsid w:val="007A0C76"/>
    <w:rsid w:val="007A29BE"/>
    <w:rsid w:val="007A48AB"/>
    <w:rsid w:val="007B01ED"/>
    <w:rsid w:val="007B030C"/>
    <w:rsid w:val="007B0331"/>
    <w:rsid w:val="007B07FC"/>
    <w:rsid w:val="007B19A3"/>
    <w:rsid w:val="007B1D74"/>
    <w:rsid w:val="007B4DD3"/>
    <w:rsid w:val="007B604B"/>
    <w:rsid w:val="007C14EA"/>
    <w:rsid w:val="007C3BEA"/>
    <w:rsid w:val="007C6DBE"/>
    <w:rsid w:val="007D01AF"/>
    <w:rsid w:val="007D1FBD"/>
    <w:rsid w:val="007D2EAE"/>
    <w:rsid w:val="007D5DA7"/>
    <w:rsid w:val="007D6364"/>
    <w:rsid w:val="007D777B"/>
    <w:rsid w:val="007E0327"/>
    <w:rsid w:val="007E04BD"/>
    <w:rsid w:val="007E2A2E"/>
    <w:rsid w:val="007E403D"/>
    <w:rsid w:val="007E6FA0"/>
    <w:rsid w:val="007E712A"/>
    <w:rsid w:val="007F0897"/>
    <w:rsid w:val="007F2761"/>
    <w:rsid w:val="007F5A4B"/>
    <w:rsid w:val="007F6A69"/>
    <w:rsid w:val="00802B69"/>
    <w:rsid w:val="00802E79"/>
    <w:rsid w:val="00807596"/>
    <w:rsid w:val="00807B98"/>
    <w:rsid w:val="00811D4E"/>
    <w:rsid w:val="0081257F"/>
    <w:rsid w:val="0081325A"/>
    <w:rsid w:val="008157A0"/>
    <w:rsid w:val="00815889"/>
    <w:rsid w:val="00815919"/>
    <w:rsid w:val="00821710"/>
    <w:rsid w:val="008229C7"/>
    <w:rsid w:val="00824A6F"/>
    <w:rsid w:val="00825B58"/>
    <w:rsid w:val="00826159"/>
    <w:rsid w:val="00826FA3"/>
    <w:rsid w:val="00827DA2"/>
    <w:rsid w:val="00830F1D"/>
    <w:rsid w:val="00831301"/>
    <w:rsid w:val="0083289B"/>
    <w:rsid w:val="00835309"/>
    <w:rsid w:val="0083ACCD"/>
    <w:rsid w:val="008418AE"/>
    <w:rsid w:val="00842E9F"/>
    <w:rsid w:val="00844EAD"/>
    <w:rsid w:val="008457F0"/>
    <w:rsid w:val="00845EAA"/>
    <w:rsid w:val="0084759C"/>
    <w:rsid w:val="00847960"/>
    <w:rsid w:val="00856412"/>
    <w:rsid w:val="0086338F"/>
    <w:rsid w:val="008645B1"/>
    <w:rsid w:val="0086462E"/>
    <w:rsid w:val="00871EA6"/>
    <w:rsid w:val="00875277"/>
    <w:rsid w:val="00875B13"/>
    <w:rsid w:val="00877645"/>
    <w:rsid w:val="00881DDD"/>
    <w:rsid w:val="00885B38"/>
    <w:rsid w:val="00886634"/>
    <w:rsid w:val="00891A40"/>
    <w:rsid w:val="00891DB6"/>
    <w:rsid w:val="00891E10"/>
    <w:rsid w:val="008921DD"/>
    <w:rsid w:val="00894CB8"/>
    <w:rsid w:val="008975CF"/>
    <w:rsid w:val="00897CD7"/>
    <w:rsid w:val="008A1456"/>
    <w:rsid w:val="008A394D"/>
    <w:rsid w:val="008A39D6"/>
    <w:rsid w:val="008A559D"/>
    <w:rsid w:val="008A7969"/>
    <w:rsid w:val="008B00A8"/>
    <w:rsid w:val="008B148C"/>
    <w:rsid w:val="008B2674"/>
    <w:rsid w:val="008B31D7"/>
    <w:rsid w:val="008B5574"/>
    <w:rsid w:val="008C0F32"/>
    <w:rsid w:val="008C313D"/>
    <w:rsid w:val="008C4235"/>
    <w:rsid w:val="008C5BCF"/>
    <w:rsid w:val="008C5DD9"/>
    <w:rsid w:val="008D216F"/>
    <w:rsid w:val="008D3A99"/>
    <w:rsid w:val="008D6EC0"/>
    <w:rsid w:val="008E17B2"/>
    <w:rsid w:val="008E2785"/>
    <w:rsid w:val="008E7EF9"/>
    <w:rsid w:val="008F079B"/>
    <w:rsid w:val="008F3A7B"/>
    <w:rsid w:val="00902CF8"/>
    <w:rsid w:val="00910CA3"/>
    <w:rsid w:val="0091363E"/>
    <w:rsid w:val="009140BB"/>
    <w:rsid w:val="009148DE"/>
    <w:rsid w:val="00916AD6"/>
    <w:rsid w:val="0091732F"/>
    <w:rsid w:val="00920320"/>
    <w:rsid w:val="0092085D"/>
    <w:rsid w:val="00926372"/>
    <w:rsid w:val="009305FD"/>
    <w:rsid w:val="00931D4A"/>
    <w:rsid w:val="00933455"/>
    <w:rsid w:val="00935112"/>
    <w:rsid w:val="00937BD5"/>
    <w:rsid w:val="009456E7"/>
    <w:rsid w:val="0094619C"/>
    <w:rsid w:val="0094653F"/>
    <w:rsid w:val="00947B27"/>
    <w:rsid w:val="00951923"/>
    <w:rsid w:val="0096074D"/>
    <w:rsid w:val="00965BCE"/>
    <w:rsid w:val="0096797E"/>
    <w:rsid w:val="00972074"/>
    <w:rsid w:val="00974AAC"/>
    <w:rsid w:val="00974D9F"/>
    <w:rsid w:val="00975043"/>
    <w:rsid w:val="00977A05"/>
    <w:rsid w:val="00980D3E"/>
    <w:rsid w:val="00983683"/>
    <w:rsid w:val="00987001"/>
    <w:rsid w:val="00993A8B"/>
    <w:rsid w:val="00994720"/>
    <w:rsid w:val="009A12E0"/>
    <w:rsid w:val="009A20A1"/>
    <w:rsid w:val="009A2465"/>
    <w:rsid w:val="009A2D3E"/>
    <w:rsid w:val="009A728E"/>
    <w:rsid w:val="009A791C"/>
    <w:rsid w:val="009B145B"/>
    <w:rsid w:val="009B3494"/>
    <w:rsid w:val="009B441A"/>
    <w:rsid w:val="009B729A"/>
    <w:rsid w:val="009C0181"/>
    <w:rsid w:val="009C231C"/>
    <w:rsid w:val="009C2D9C"/>
    <w:rsid w:val="009C4240"/>
    <w:rsid w:val="009C4F35"/>
    <w:rsid w:val="009C6461"/>
    <w:rsid w:val="009C681D"/>
    <w:rsid w:val="009C6977"/>
    <w:rsid w:val="009C6BBC"/>
    <w:rsid w:val="009C7D52"/>
    <w:rsid w:val="009D4F8F"/>
    <w:rsid w:val="009D5766"/>
    <w:rsid w:val="009E2895"/>
    <w:rsid w:val="009E46D9"/>
    <w:rsid w:val="009E558A"/>
    <w:rsid w:val="009E56DA"/>
    <w:rsid w:val="009F24E5"/>
    <w:rsid w:val="009F2B8C"/>
    <w:rsid w:val="009F4782"/>
    <w:rsid w:val="009F6C68"/>
    <w:rsid w:val="00A0229B"/>
    <w:rsid w:val="00A0367E"/>
    <w:rsid w:val="00A05CF8"/>
    <w:rsid w:val="00A11397"/>
    <w:rsid w:val="00A1397F"/>
    <w:rsid w:val="00A14C82"/>
    <w:rsid w:val="00A20188"/>
    <w:rsid w:val="00A24310"/>
    <w:rsid w:val="00A26718"/>
    <w:rsid w:val="00A275EB"/>
    <w:rsid w:val="00A31402"/>
    <w:rsid w:val="00A319AE"/>
    <w:rsid w:val="00A3200F"/>
    <w:rsid w:val="00A34AAA"/>
    <w:rsid w:val="00A35A0D"/>
    <w:rsid w:val="00A3703A"/>
    <w:rsid w:val="00A4038A"/>
    <w:rsid w:val="00A405AE"/>
    <w:rsid w:val="00A422B7"/>
    <w:rsid w:val="00A44DDF"/>
    <w:rsid w:val="00A53409"/>
    <w:rsid w:val="00A54474"/>
    <w:rsid w:val="00A56761"/>
    <w:rsid w:val="00A57E70"/>
    <w:rsid w:val="00A61451"/>
    <w:rsid w:val="00A614F2"/>
    <w:rsid w:val="00A63273"/>
    <w:rsid w:val="00A64EEC"/>
    <w:rsid w:val="00A66BAF"/>
    <w:rsid w:val="00A70B5A"/>
    <w:rsid w:val="00A73F1B"/>
    <w:rsid w:val="00A83179"/>
    <w:rsid w:val="00A83CF0"/>
    <w:rsid w:val="00A83FD8"/>
    <w:rsid w:val="00A8662C"/>
    <w:rsid w:val="00A8D87F"/>
    <w:rsid w:val="00A90623"/>
    <w:rsid w:val="00A94288"/>
    <w:rsid w:val="00A960A3"/>
    <w:rsid w:val="00A96215"/>
    <w:rsid w:val="00A96746"/>
    <w:rsid w:val="00A96A15"/>
    <w:rsid w:val="00A96EC4"/>
    <w:rsid w:val="00A97A5C"/>
    <w:rsid w:val="00AA09FB"/>
    <w:rsid w:val="00AA24FB"/>
    <w:rsid w:val="00AA26D4"/>
    <w:rsid w:val="00AA2A26"/>
    <w:rsid w:val="00AA4B13"/>
    <w:rsid w:val="00AA5CDE"/>
    <w:rsid w:val="00AA6099"/>
    <w:rsid w:val="00AA6740"/>
    <w:rsid w:val="00AA7369"/>
    <w:rsid w:val="00AA755D"/>
    <w:rsid w:val="00AA76C9"/>
    <w:rsid w:val="00AB1563"/>
    <w:rsid w:val="00AB3F42"/>
    <w:rsid w:val="00AB422D"/>
    <w:rsid w:val="00AB46D7"/>
    <w:rsid w:val="00AB5487"/>
    <w:rsid w:val="00AB61F5"/>
    <w:rsid w:val="00AC143A"/>
    <w:rsid w:val="00AC21F4"/>
    <w:rsid w:val="00AC631A"/>
    <w:rsid w:val="00AD0127"/>
    <w:rsid w:val="00AD0604"/>
    <w:rsid w:val="00AD15A0"/>
    <w:rsid w:val="00AD440C"/>
    <w:rsid w:val="00AD4B6D"/>
    <w:rsid w:val="00AD6287"/>
    <w:rsid w:val="00AD7904"/>
    <w:rsid w:val="00AD7E60"/>
    <w:rsid w:val="00AE29D3"/>
    <w:rsid w:val="00AE5A69"/>
    <w:rsid w:val="00AF3A51"/>
    <w:rsid w:val="00B013D9"/>
    <w:rsid w:val="00B016CA"/>
    <w:rsid w:val="00B03B37"/>
    <w:rsid w:val="00B06A06"/>
    <w:rsid w:val="00B10650"/>
    <w:rsid w:val="00B10847"/>
    <w:rsid w:val="00B1173B"/>
    <w:rsid w:val="00B12E96"/>
    <w:rsid w:val="00B15DC5"/>
    <w:rsid w:val="00B22F4B"/>
    <w:rsid w:val="00B23B3E"/>
    <w:rsid w:val="00B24F57"/>
    <w:rsid w:val="00B255EE"/>
    <w:rsid w:val="00B269BE"/>
    <w:rsid w:val="00B27264"/>
    <w:rsid w:val="00B317E9"/>
    <w:rsid w:val="00B37FBA"/>
    <w:rsid w:val="00B4131B"/>
    <w:rsid w:val="00B4157E"/>
    <w:rsid w:val="00B44C40"/>
    <w:rsid w:val="00B4778E"/>
    <w:rsid w:val="00B53B12"/>
    <w:rsid w:val="00B541C5"/>
    <w:rsid w:val="00B601F3"/>
    <w:rsid w:val="00B6199A"/>
    <w:rsid w:val="00B61A72"/>
    <w:rsid w:val="00B61EB0"/>
    <w:rsid w:val="00B6386D"/>
    <w:rsid w:val="00B6566B"/>
    <w:rsid w:val="00B65B93"/>
    <w:rsid w:val="00B704CA"/>
    <w:rsid w:val="00B7065A"/>
    <w:rsid w:val="00B72270"/>
    <w:rsid w:val="00B7349C"/>
    <w:rsid w:val="00B76379"/>
    <w:rsid w:val="00B813FA"/>
    <w:rsid w:val="00B83300"/>
    <w:rsid w:val="00B85161"/>
    <w:rsid w:val="00B86143"/>
    <w:rsid w:val="00B86541"/>
    <w:rsid w:val="00B86A1D"/>
    <w:rsid w:val="00B87047"/>
    <w:rsid w:val="00B87193"/>
    <w:rsid w:val="00B9157E"/>
    <w:rsid w:val="00B93526"/>
    <w:rsid w:val="00B9626C"/>
    <w:rsid w:val="00B97288"/>
    <w:rsid w:val="00B975F4"/>
    <w:rsid w:val="00BA2BD9"/>
    <w:rsid w:val="00BA36D3"/>
    <w:rsid w:val="00BA5C42"/>
    <w:rsid w:val="00BA7291"/>
    <w:rsid w:val="00BB59C6"/>
    <w:rsid w:val="00BB5ED5"/>
    <w:rsid w:val="00BC07AB"/>
    <w:rsid w:val="00BC11E3"/>
    <w:rsid w:val="00BC24F3"/>
    <w:rsid w:val="00BC2E53"/>
    <w:rsid w:val="00BC5651"/>
    <w:rsid w:val="00BC7B0E"/>
    <w:rsid w:val="00BD1914"/>
    <w:rsid w:val="00BD3602"/>
    <w:rsid w:val="00BD3FD2"/>
    <w:rsid w:val="00BD5A0B"/>
    <w:rsid w:val="00BD6E26"/>
    <w:rsid w:val="00BD6E7B"/>
    <w:rsid w:val="00BD7398"/>
    <w:rsid w:val="00BE2EB8"/>
    <w:rsid w:val="00BE359D"/>
    <w:rsid w:val="00BE56A8"/>
    <w:rsid w:val="00BE646D"/>
    <w:rsid w:val="00BF206B"/>
    <w:rsid w:val="00BF26EA"/>
    <w:rsid w:val="00BF42F2"/>
    <w:rsid w:val="00BF51DF"/>
    <w:rsid w:val="00BF6355"/>
    <w:rsid w:val="00C00916"/>
    <w:rsid w:val="00C01869"/>
    <w:rsid w:val="00C01AD8"/>
    <w:rsid w:val="00C102DA"/>
    <w:rsid w:val="00C10F0A"/>
    <w:rsid w:val="00C157E0"/>
    <w:rsid w:val="00C15DE7"/>
    <w:rsid w:val="00C17A2D"/>
    <w:rsid w:val="00C21784"/>
    <w:rsid w:val="00C21E63"/>
    <w:rsid w:val="00C23DE6"/>
    <w:rsid w:val="00C27E47"/>
    <w:rsid w:val="00C34961"/>
    <w:rsid w:val="00C34A6E"/>
    <w:rsid w:val="00C36AEE"/>
    <w:rsid w:val="00C4047E"/>
    <w:rsid w:val="00C40C5E"/>
    <w:rsid w:val="00C41B3B"/>
    <w:rsid w:val="00C41D2A"/>
    <w:rsid w:val="00C41DBB"/>
    <w:rsid w:val="00C42EA0"/>
    <w:rsid w:val="00C4368A"/>
    <w:rsid w:val="00C44F1E"/>
    <w:rsid w:val="00C55C42"/>
    <w:rsid w:val="00C570F3"/>
    <w:rsid w:val="00C57721"/>
    <w:rsid w:val="00C666A0"/>
    <w:rsid w:val="00C667DB"/>
    <w:rsid w:val="00C7156E"/>
    <w:rsid w:val="00C717AD"/>
    <w:rsid w:val="00C74F07"/>
    <w:rsid w:val="00C81078"/>
    <w:rsid w:val="00C81326"/>
    <w:rsid w:val="00C95099"/>
    <w:rsid w:val="00C971BF"/>
    <w:rsid w:val="00C977E5"/>
    <w:rsid w:val="00CA0C5C"/>
    <w:rsid w:val="00CA17CD"/>
    <w:rsid w:val="00CA19F9"/>
    <w:rsid w:val="00CA2A37"/>
    <w:rsid w:val="00CA636F"/>
    <w:rsid w:val="00CA68D3"/>
    <w:rsid w:val="00CB0674"/>
    <w:rsid w:val="00CB06EB"/>
    <w:rsid w:val="00CB384A"/>
    <w:rsid w:val="00CB7A82"/>
    <w:rsid w:val="00CC0D2A"/>
    <w:rsid w:val="00CC3C54"/>
    <w:rsid w:val="00CC3D60"/>
    <w:rsid w:val="00CC3DA4"/>
    <w:rsid w:val="00CC4DA6"/>
    <w:rsid w:val="00CC51E7"/>
    <w:rsid w:val="00CC60D4"/>
    <w:rsid w:val="00CC6DD5"/>
    <w:rsid w:val="00CD100B"/>
    <w:rsid w:val="00CD3FEA"/>
    <w:rsid w:val="00CD4F2E"/>
    <w:rsid w:val="00CD58A3"/>
    <w:rsid w:val="00CD5ADE"/>
    <w:rsid w:val="00CD5F6D"/>
    <w:rsid w:val="00CE2D55"/>
    <w:rsid w:val="00CE5CAE"/>
    <w:rsid w:val="00CE6DA2"/>
    <w:rsid w:val="00CE751E"/>
    <w:rsid w:val="00CE7720"/>
    <w:rsid w:val="00CE7BBB"/>
    <w:rsid w:val="00CF2171"/>
    <w:rsid w:val="00CF2E00"/>
    <w:rsid w:val="00CF3238"/>
    <w:rsid w:val="00CF3CB1"/>
    <w:rsid w:val="00CF4C37"/>
    <w:rsid w:val="00CF68F5"/>
    <w:rsid w:val="00D00B72"/>
    <w:rsid w:val="00D00E02"/>
    <w:rsid w:val="00D012F4"/>
    <w:rsid w:val="00D04861"/>
    <w:rsid w:val="00D055EE"/>
    <w:rsid w:val="00D069DB"/>
    <w:rsid w:val="00D108CB"/>
    <w:rsid w:val="00D10F13"/>
    <w:rsid w:val="00D20D17"/>
    <w:rsid w:val="00D225B6"/>
    <w:rsid w:val="00D22C5E"/>
    <w:rsid w:val="00D22D22"/>
    <w:rsid w:val="00D253B0"/>
    <w:rsid w:val="00D25571"/>
    <w:rsid w:val="00D26829"/>
    <w:rsid w:val="00D277BB"/>
    <w:rsid w:val="00D302E3"/>
    <w:rsid w:val="00D32859"/>
    <w:rsid w:val="00D339EF"/>
    <w:rsid w:val="00D37BF7"/>
    <w:rsid w:val="00D40077"/>
    <w:rsid w:val="00D40385"/>
    <w:rsid w:val="00D4284F"/>
    <w:rsid w:val="00D45112"/>
    <w:rsid w:val="00D47A0B"/>
    <w:rsid w:val="00D47A2B"/>
    <w:rsid w:val="00D50D3D"/>
    <w:rsid w:val="00D54124"/>
    <w:rsid w:val="00D5491C"/>
    <w:rsid w:val="00D57314"/>
    <w:rsid w:val="00D60B7E"/>
    <w:rsid w:val="00D6133A"/>
    <w:rsid w:val="00D62457"/>
    <w:rsid w:val="00D65AAC"/>
    <w:rsid w:val="00D6740D"/>
    <w:rsid w:val="00D67FFE"/>
    <w:rsid w:val="00D71356"/>
    <w:rsid w:val="00D723FB"/>
    <w:rsid w:val="00D73D6F"/>
    <w:rsid w:val="00D763EC"/>
    <w:rsid w:val="00D766DC"/>
    <w:rsid w:val="00D768F1"/>
    <w:rsid w:val="00D80B49"/>
    <w:rsid w:val="00D81410"/>
    <w:rsid w:val="00D82447"/>
    <w:rsid w:val="00D82683"/>
    <w:rsid w:val="00D82EB7"/>
    <w:rsid w:val="00D84A0C"/>
    <w:rsid w:val="00D84B19"/>
    <w:rsid w:val="00D8710A"/>
    <w:rsid w:val="00D87DE2"/>
    <w:rsid w:val="00D90707"/>
    <w:rsid w:val="00D9133E"/>
    <w:rsid w:val="00D92BDF"/>
    <w:rsid w:val="00D93993"/>
    <w:rsid w:val="00D946EE"/>
    <w:rsid w:val="00D94928"/>
    <w:rsid w:val="00D96B45"/>
    <w:rsid w:val="00DA2555"/>
    <w:rsid w:val="00DA2AD9"/>
    <w:rsid w:val="00DA45A3"/>
    <w:rsid w:val="00DB099C"/>
    <w:rsid w:val="00DB0E9D"/>
    <w:rsid w:val="00DB187C"/>
    <w:rsid w:val="00DB28C6"/>
    <w:rsid w:val="00DB3CA6"/>
    <w:rsid w:val="00DB3DF9"/>
    <w:rsid w:val="00DC0DF3"/>
    <w:rsid w:val="00DC3E4E"/>
    <w:rsid w:val="00DC7028"/>
    <w:rsid w:val="00DC7D1A"/>
    <w:rsid w:val="00DD16E5"/>
    <w:rsid w:val="00DD59AA"/>
    <w:rsid w:val="00DD708D"/>
    <w:rsid w:val="00DD726F"/>
    <w:rsid w:val="00DE2377"/>
    <w:rsid w:val="00DE37E0"/>
    <w:rsid w:val="00DE46FA"/>
    <w:rsid w:val="00DE4A40"/>
    <w:rsid w:val="00DF11B0"/>
    <w:rsid w:val="00DF16FA"/>
    <w:rsid w:val="00DF1DC8"/>
    <w:rsid w:val="00DF2CF0"/>
    <w:rsid w:val="00DF39AD"/>
    <w:rsid w:val="00DF582D"/>
    <w:rsid w:val="00E00A2D"/>
    <w:rsid w:val="00E01AB2"/>
    <w:rsid w:val="00E10448"/>
    <w:rsid w:val="00E13037"/>
    <w:rsid w:val="00E1388B"/>
    <w:rsid w:val="00E154D0"/>
    <w:rsid w:val="00E16175"/>
    <w:rsid w:val="00E2208C"/>
    <w:rsid w:val="00E31648"/>
    <w:rsid w:val="00E31968"/>
    <w:rsid w:val="00E36024"/>
    <w:rsid w:val="00E36360"/>
    <w:rsid w:val="00E3669E"/>
    <w:rsid w:val="00E41662"/>
    <w:rsid w:val="00E46167"/>
    <w:rsid w:val="00E47970"/>
    <w:rsid w:val="00E51178"/>
    <w:rsid w:val="00E52182"/>
    <w:rsid w:val="00E52382"/>
    <w:rsid w:val="00E528A9"/>
    <w:rsid w:val="00E562B2"/>
    <w:rsid w:val="00E56AAC"/>
    <w:rsid w:val="00E57062"/>
    <w:rsid w:val="00E605F4"/>
    <w:rsid w:val="00E60B20"/>
    <w:rsid w:val="00E61F27"/>
    <w:rsid w:val="00E63313"/>
    <w:rsid w:val="00E655D2"/>
    <w:rsid w:val="00E65DB3"/>
    <w:rsid w:val="00E669CA"/>
    <w:rsid w:val="00E67CC7"/>
    <w:rsid w:val="00E70394"/>
    <w:rsid w:val="00E70898"/>
    <w:rsid w:val="00E7259B"/>
    <w:rsid w:val="00E7310A"/>
    <w:rsid w:val="00E743AA"/>
    <w:rsid w:val="00E754DE"/>
    <w:rsid w:val="00E86A08"/>
    <w:rsid w:val="00E876E2"/>
    <w:rsid w:val="00E90E3F"/>
    <w:rsid w:val="00E9339C"/>
    <w:rsid w:val="00E95048"/>
    <w:rsid w:val="00EA0364"/>
    <w:rsid w:val="00EA19D7"/>
    <w:rsid w:val="00EA462B"/>
    <w:rsid w:val="00EA531B"/>
    <w:rsid w:val="00EA646A"/>
    <w:rsid w:val="00EB498A"/>
    <w:rsid w:val="00EB6168"/>
    <w:rsid w:val="00EC1DAB"/>
    <w:rsid w:val="00EC7597"/>
    <w:rsid w:val="00EC75AC"/>
    <w:rsid w:val="00ED04CD"/>
    <w:rsid w:val="00ED25BC"/>
    <w:rsid w:val="00ED6F14"/>
    <w:rsid w:val="00ED78D9"/>
    <w:rsid w:val="00EE03C5"/>
    <w:rsid w:val="00EE0703"/>
    <w:rsid w:val="00EE164A"/>
    <w:rsid w:val="00EE49B5"/>
    <w:rsid w:val="00EF0C6E"/>
    <w:rsid w:val="00EF1C42"/>
    <w:rsid w:val="00EF1FD1"/>
    <w:rsid w:val="00EF3AFD"/>
    <w:rsid w:val="00EF61AC"/>
    <w:rsid w:val="00EF6EEB"/>
    <w:rsid w:val="00F05593"/>
    <w:rsid w:val="00F07A8A"/>
    <w:rsid w:val="00F15E2D"/>
    <w:rsid w:val="00F20509"/>
    <w:rsid w:val="00F213F2"/>
    <w:rsid w:val="00F2150C"/>
    <w:rsid w:val="00F21D97"/>
    <w:rsid w:val="00F21DC5"/>
    <w:rsid w:val="00F24182"/>
    <w:rsid w:val="00F24AB9"/>
    <w:rsid w:val="00F25A33"/>
    <w:rsid w:val="00F26B1D"/>
    <w:rsid w:val="00F27B49"/>
    <w:rsid w:val="00F36949"/>
    <w:rsid w:val="00F418F5"/>
    <w:rsid w:val="00F42603"/>
    <w:rsid w:val="00F44DFB"/>
    <w:rsid w:val="00F44FBD"/>
    <w:rsid w:val="00F4682E"/>
    <w:rsid w:val="00F50EB4"/>
    <w:rsid w:val="00F5230F"/>
    <w:rsid w:val="00F53981"/>
    <w:rsid w:val="00F53E3A"/>
    <w:rsid w:val="00F57C34"/>
    <w:rsid w:val="00F772B1"/>
    <w:rsid w:val="00F81180"/>
    <w:rsid w:val="00F81FCD"/>
    <w:rsid w:val="00F82243"/>
    <w:rsid w:val="00F85CA1"/>
    <w:rsid w:val="00F90803"/>
    <w:rsid w:val="00F9230E"/>
    <w:rsid w:val="00F957EA"/>
    <w:rsid w:val="00F95DF0"/>
    <w:rsid w:val="00F974BF"/>
    <w:rsid w:val="00F97534"/>
    <w:rsid w:val="00FA1082"/>
    <w:rsid w:val="00FA1159"/>
    <w:rsid w:val="00FA4C81"/>
    <w:rsid w:val="00FA55CF"/>
    <w:rsid w:val="00FA56EE"/>
    <w:rsid w:val="00FA617C"/>
    <w:rsid w:val="00FA63FA"/>
    <w:rsid w:val="00FA7E88"/>
    <w:rsid w:val="00FB0DC7"/>
    <w:rsid w:val="00FB0FB4"/>
    <w:rsid w:val="00FB1F64"/>
    <w:rsid w:val="00FB4FD7"/>
    <w:rsid w:val="00FB5FF4"/>
    <w:rsid w:val="00FC049A"/>
    <w:rsid w:val="00FC0A27"/>
    <w:rsid w:val="00FC153E"/>
    <w:rsid w:val="00FC1E06"/>
    <w:rsid w:val="00FC22B5"/>
    <w:rsid w:val="00FC3414"/>
    <w:rsid w:val="00FC47ED"/>
    <w:rsid w:val="00FC7244"/>
    <w:rsid w:val="00FC78FD"/>
    <w:rsid w:val="00FC7D47"/>
    <w:rsid w:val="00FD2C46"/>
    <w:rsid w:val="00FD63E6"/>
    <w:rsid w:val="00FE17F9"/>
    <w:rsid w:val="00FE2B43"/>
    <w:rsid w:val="00FE4333"/>
    <w:rsid w:val="00FE4761"/>
    <w:rsid w:val="00FE5D20"/>
    <w:rsid w:val="00FE6EA5"/>
    <w:rsid w:val="00FE75F6"/>
    <w:rsid w:val="00FF1DA7"/>
    <w:rsid w:val="00FF25DC"/>
    <w:rsid w:val="00FF3DB6"/>
    <w:rsid w:val="00FF57CD"/>
    <w:rsid w:val="0117293C"/>
    <w:rsid w:val="01278D95"/>
    <w:rsid w:val="01586773"/>
    <w:rsid w:val="0160C80B"/>
    <w:rsid w:val="01695D1C"/>
    <w:rsid w:val="016E6F06"/>
    <w:rsid w:val="017FD451"/>
    <w:rsid w:val="01891AEF"/>
    <w:rsid w:val="01908C5E"/>
    <w:rsid w:val="01930481"/>
    <w:rsid w:val="01C1AFCE"/>
    <w:rsid w:val="01C95E0E"/>
    <w:rsid w:val="01D0CAA2"/>
    <w:rsid w:val="01D11DAA"/>
    <w:rsid w:val="01D400E3"/>
    <w:rsid w:val="01F665F9"/>
    <w:rsid w:val="021396E3"/>
    <w:rsid w:val="0230EB95"/>
    <w:rsid w:val="02517DFD"/>
    <w:rsid w:val="0260C48B"/>
    <w:rsid w:val="027007F6"/>
    <w:rsid w:val="0278C3AD"/>
    <w:rsid w:val="0292747F"/>
    <w:rsid w:val="02ADAA83"/>
    <w:rsid w:val="02AECAF4"/>
    <w:rsid w:val="02BD1953"/>
    <w:rsid w:val="02D528F4"/>
    <w:rsid w:val="02F3D527"/>
    <w:rsid w:val="0323D69B"/>
    <w:rsid w:val="032B5568"/>
    <w:rsid w:val="032E6835"/>
    <w:rsid w:val="03427047"/>
    <w:rsid w:val="0348021D"/>
    <w:rsid w:val="0351F1D8"/>
    <w:rsid w:val="03707DF1"/>
    <w:rsid w:val="038186D1"/>
    <w:rsid w:val="038B40E4"/>
    <w:rsid w:val="039039EE"/>
    <w:rsid w:val="039F50DF"/>
    <w:rsid w:val="03BD6592"/>
    <w:rsid w:val="03E7F6DB"/>
    <w:rsid w:val="03E853F9"/>
    <w:rsid w:val="03EC9BFB"/>
    <w:rsid w:val="03FD9058"/>
    <w:rsid w:val="040B5A9A"/>
    <w:rsid w:val="040CD031"/>
    <w:rsid w:val="04182178"/>
    <w:rsid w:val="042017A0"/>
    <w:rsid w:val="04501E8E"/>
    <w:rsid w:val="0450918F"/>
    <w:rsid w:val="046AC997"/>
    <w:rsid w:val="04991BE3"/>
    <w:rsid w:val="04C6BE3C"/>
    <w:rsid w:val="04DA3BD1"/>
    <w:rsid w:val="04E31322"/>
    <w:rsid w:val="04F0AA90"/>
    <w:rsid w:val="050C8CEB"/>
    <w:rsid w:val="0537665F"/>
    <w:rsid w:val="0539350C"/>
    <w:rsid w:val="054D7431"/>
    <w:rsid w:val="057DE18E"/>
    <w:rsid w:val="05A78FE0"/>
    <w:rsid w:val="05AF51B3"/>
    <w:rsid w:val="0631E10E"/>
    <w:rsid w:val="063435F9"/>
    <w:rsid w:val="0649D89B"/>
    <w:rsid w:val="066F1CEE"/>
    <w:rsid w:val="067A8E65"/>
    <w:rsid w:val="067BF872"/>
    <w:rsid w:val="068A8E52"/>
    <w:rsid w:val="069AE2CA"/>
    <w:rsid w:val="06A04A6B"/>
    <w:rsid w:val="06AC8925"/>
    <w:rsid w:val="06D6EBB4"/>
    <w:rsid w:val="06E8C300"/>
    <w:rsid w:val="07175A31"/>
    <w:rsid w:val="07284707"/>
    <w:rsid w:val="073D0214"/>
    <w:rsid w:val="07461E16"/>
    <w:rsid w:val="074F1460"/>
    <w:rsid w:val="0751CB9C"/>
    <w:rsid w:val="0773EAB5"/>
    <w:rsid w:val="0790ED48"/>
    <w:rsid w:val="0794DDA5"/>
    <w:rsid w:val="07B324F6"/>
    <w:rsid w:val="07DBFF2C"/>
    <w:rsid w:val="07EE719F"/>
    <w:rsid w:val="07F19D93"/>
    <w:rsid w:val="0847053B"/>
    <w:rsid w:val="08491823"/>
    <w:rsid w:val="084E483C"/>
    <w:rsid w:val="08547DCA"/>
    <w:rsid w:val="08556250"/>
    <w:rsid w:val="085D6A0F"/>
    <w:rsid w:val="085FD186"/>
    <w:rsid w:val="087C14B8"/>
    <w:rsid w:val="089E1E56"/>
    <w:rsid w:val="08C20310"/>
    <w:rsid w:val="08D8290E"/>
    <w:rsid w:val="08E41331"/>
    <w:rsid w:val="08ED9518"/>
    <w:rsid w:val="08EE84BA"/>
    <w:rsid w:val="08F2E2BD"/>
    <w:rsid w:val="08F30EE8"/>
    <w:rsid w:val="08F546BF"/>
    <w:rsid w:val="090FF4F5"/>
    <w:rsid w:val="091A1723"/>
    <w:rsid w:val="097007E3"/>
    <w:rsid w:val="097382CE"/>
    <w:rsid w:val="097962E0"/>
    <w:rsid w:val="09A2255A"/>
    <w:rsid w:val="09B1DEC6"/>
    <w:rsid w:val="09D3C3BC"/>
    <w:rsid w:val="09DD104D"/>
    <w:rsid w:val="09EAEDEB"/>
    <w:rsid w:val="09EAF822"/>
    <w:rsid w:val="0A142B55"/>
    <w:rsid w:val="0A18E659"/>
    <w:rsid w:val="0A25B19E"/>
    <w:rsid w:val="0A438698"/>
    <w:rsid w:val="0A6211B9"/>
    <w:rsid w:val="0A88AEF2"/>
    <w:rsid w:val="0A88CB2C"/>
    <w:rsid w:val="0A9711CF"/>
    <w:rsid w:val="0A9913B2"/>
    <w:rsid w:val="0A993C85"/>
    <w:rsid w:val="0AB05A6C"/>
    <w:rsid w:val="0AC58AD2"/>
    <w:rsid w:val="0AC6C9B2"/>
    <w:rsid w:val="0AC8BDB3"/>
    <w:rsid w:val="0AEC5D05"/>
    <w:rsid w:val="0B1326C3"/>
    <w:rsid w:val="0B166883"/>
    <w:rsid w:val="0B17256D"/>
    <w:rsid w:val="0B1C559E"/>
    <w:rsid w:val="0B1D4B0A"/>
    <w:rsid w:val="0B1D5263"/>
    <w:rsid w:val="0B1DB4D3"/>
    <w:rsid w:val="0B2081EE"/>
    <w:rsid w:val="0B299C83"/>
    <w:rsid w:val="0B32692B"/>
    <w:rsid w:val="0B36D7EE"/>
    <w:rsid w:val="0B565C1A"/>
    <w:rsid w:val="0B5A882E"/>
    <w:rsid w:val="0B84B78E"/>
    <w:rsid w:val="0B8E6640"/>
    <w:rsid w:val="0BA27970"/>
    <w:rsid w:val="0BAA1E04"/>
    <w:rsid w:val="0BBFA162"/>
    <w:rsid w:val="0BDDB899"/>
    <w:rsid w:val="0BFADBBF"/>
    <w:rsid w:val="0C00CBAC"/>
    <w:rsid w:val="0C13522C"/>
    <w:rsid w:val="0C166328"/>
    <w:rsid w:val="0C487510"/>
    <w:rsid w:val="0C58530B"/>
    <w:rsid w:val="0C6C3391"/>
    <w:rsid w:val="0C71E238"/>
    <w:rsid w:val="0C78FCCC"/>
    <w:rsid w:val="0C951B1F"/>
    <w:rsid w:val="0CAB2353"/>
    <w:rsid w:val="0CACD7B1"/>
    <w:rsid w:val="0CAE0486"/>
    <w:rsid w:val="0CB75A61"/>
    <w:rsid w:val="0CBF9FBC"/>
    <w:rsid w:val="0CE3D97B"/>
    <w:rsid w:val="0CEAE106"/>
    <w:rsid w:val="0CFF8269"/>
    <w:rsid w:val="0D027896"/>
    <w:rsid w:val="0D1B553E"/>
    <w:rsid w:val="0D355F5D"/>
    <w:rsid w:val="0D4C6455"/>
    <w:rsid w:val="0D704C41"/>
    <w:rsid w:val="0D830DF3"/>
    <w:rsid w:val="0D88EB8B"/>
    <w:rsid w:val="0DA888F6"/>
    <w:rsid w:val="0DAA893A"/>
    <w:rsid w:val="0DC54B9D"/>
    <w:rsid w:val="0DDAA56B"/>
    <w:rsid w:val="0DDF439C"/>
    <w:rsid w:val="0DF0DC8A"/>
    <w:rsid w:val="0DF44934"/>
    <w:rsid w:val="0DFAA11A"/>
    <w:rsid w:val="0E04C5FA"/>
    <w:rsid w:val="0E3B0A44"/>
    <w:rsid w:val="0E3B69A2"/>
    <w:rsid w:val="0E44C58B"/>
    <w:rsid w:val="0E4ED3FD"/>
    <w:rsid w:val="0E54FF35"/>
    <w:rsid w:val="0E6E89E0"/>
    <w:rsid w:val="0E91CE71"/>
    <w:rsid w:val="0EA4288A"/>
    <w:rsid w:val="0EBCCEED"/>
    <w:rsid w:val="0EBEB85F"/>
    <w:rsid w:val="0EC0AD1E"/>
    <w:rsid w:val="0ED275DE"/>
    <w:rsid w:val="0EDE523B"/>
    <w:rsid w:val="0EEAF25F"/>
    <w:rsid w:val="0EF5F5B1"/>
    <w:rsid w:val="0F0C6BBC"/>
    <w:rsid w:val="0F1407AF"/>
    <w:rsid w:val="0F155518"/>
    <w:rsid w:val="0F1FCE41"/>
    <w:rsid w:val="0F24D857"/>
    <w:rsid w:val="0F405237"/>
    <w:rsid w:val="0F43E7C0"/>
    <w:rsid w:val="0F6BFE9C"/>
    <w:rsid w:val="0F796ED0"/>
    <w:rsid w:val="0F80ECEE"/>
    <w:rsid w:val="0FB1705D"/>
    <w:rsid w:val="0FB3FA4B"/>
    <w:rsid w:val="0FB6A7D9"/>
    <w:rsid w:val="0FDAED1A"/>
    <w:rsid w:val="0FE8D157"/>
    <w:rsid w:val="0FE94638"/>
    <w:rsid w:val="0FEE84B7"/>
    <w:rsid w:val="0FF55C8D"/>
    <w:rsid w:val="10160229"/>
    <w:rsid w:val="103F340C"/>
    <w:rsid w:val="104CB409"/>
    <w:rsid w:val="104E17B5"/>
    <w:rsid w:val="10598331"/>
    <w:rsid w:val="108022F9"/>
    <w:rsid w:val="108B1337"/>
    <w:rsid w:val="1098B2F8"/>
    <w:rsid w:val="10C50DEF"/>
    <w:rsid w:val="10E4AAEE"/>
    <w:rsid w:val="11035683"/>
    <w:rsid w:val="110FBE71"/>
    <w:rsid w:val="112A2AE4"/>
    <w:rsid w:val="112EEEDE"/>
    <w:rsid w:val="114BB3C9"/>
    <w:rsid w:val="115C6CC0"/>
    <w:rsid w:val="117EBDB2"/>
    <w:rsid w:val="119FF2F4"/>
    <w:rsid w:val="11D93BEC"/>
    <w:rsid w:val="11E80F54"/>
    <w:rsid w:val="11F51680"/>
    <w:rsid w:val="11F7287E"/>
    <w:rsid w:val="11F8CAD9"/>
    <w:rsid w:val="11FB427D"/>
    <w:rsid w:val="122DD7CA"/>
    <w:rsid w:val="12398358"/>
    <w:rsid w:val="1261F301"/>
    <w:rsid w:val="12638493"/>
    <w:rsid w:val="129A9CC3"/>
    <w:rsid w:val="12B7CE05"/>
    <w:rsid w:val="12B98A3D"/>
    <w:rsid w:val="12DF0C8A"/>
    <w:rsid w:val="1319CD98"/>
    <w:rsid w:val="131B73BC"/>
    <w:rsid w:val="13220345"/>
    <w:rsid w:val="13264928"/>
    <w:rsid w:val="13511957"/>
    <w:rsid w:val="136B6EE4"/>
    <w:rsid w:val="139416B2"/>
    <w:rsid w:val="1399977A"/>
    <w:rsid w:val="13B1A7B6"/>
    <w:rsid w:val="13B4C4A4"/>
    <w:rsid w:val="13DEBE55"/>
    <w:rsid w:val="13E34B9A"/>
    <w:rsid w:val="140102A6"/>
    <w:rsid w:val="1401F80A"/>
    <w:rsid w:val="141B680D"/>
    <w:rsid w:val="142BD3C3"/>
    <w:rsid w:val="142E9952"/>
    <w:rsid w:val="143B975F"/>
    <w:rsid w:val="143F35F4"/>
    <w:rsid w:val="143F479C"/>
    <w:rsid w:val="14420D87"/>
    <w:rsid w:val="1442DBE5"/>
    <w:rsid w:val="1448FA6D"/>
    <w:rsid w:val="14520A7A"/>
    <w:rsid w:val="1455785A"/>
    <w:rsid w:val="145B6C28"/>
    <w:rsid w:val="145E2ED9"/>
    <w:rsid w:val="1466E958"/>
    <w:rsid w:val="1469740D"/>
    <w:rsid w:val="14812FEF"/>
    <w:rsid w:val="14A861D1"/>
    <w:rsid w:val="14AC5893"/>
    <w:rsid w:val="14ACA579"/>
    <w:rsid w:val="14D28ED9"/>
    <w:rsid w:val="14D8CF48"/>
    <w:rsid w:val="14DFCA4E"/>
    <w:rsid w:val="14E51733"/>
    <w:rsid w:val="152B9DA5"/>
    <w:rsid w:val="152C6147"/>
    <w:rsid w:val="15730499"/>
    <w:rsid w:val="15775CE8"/>
    <w:rsid w:val="159C9E60"/>
    <w:rsid w:val="15A67A8B"/>
    <w:rsid w:val="15B8483B"/>
    <w:rsid w:val="15BF866C"/>
    <w:rsid w:val="15D737EF"/>
    <w:rsid w:val="15DA3C65"/>
    <w:rsid w:val="15DB2AB4"/>
    <w:rsid w:val="15EEB95F"/>
    <w:rsid w:val="15EFDE79"/>
    <w:rsid w:val="15F0B92B"/>
    <w:rsid w:val="16007A54"/>
    <w:rsid w:val="161D8089"/>
    <w:rsid w:val="161F1E1A"/>
    <w:rsid w:val="163A48AF"/>
    <w:rsid w:val="163EA7E7"/>
    <w:rsid w:val="1650B76E"/>
    <w:rsid w:val="165CA833"/>
    <w:rsid w:val="16838BFA"/>
    <w:rsid w:val="1697EA76"/>
    <w:rsid w:val="16C072AF"/>
    <w:rsid w:val="16C61DF8"/>
    <w:rsid w:val="16CB4799"/>
    <w:rsid w:val="16DA6988"/>
    <w:rsid w:val="16EC32E1"/>
    <w:rsid w:val="16EC5B71"/>
    <w:rsid w:val="171ECE4A"/>
    <w:rsid w:val="17406751"/>
    <w:rsid w:val="174374C2"/>
    <w:rsid w:val="174F73D1"/>
    <w:rsid w:val="175E41F4"/>
    <w:rsid w:val="1766C32F"/>
    <w:rsid w:val="1767215D"/>
    <w:rsid w:val="1784208B"/>
    <w:rsid w:val="17979602"/>
    <w:rsid w:val="17A5EB0F"/>
    <w:rsid w:val="17BF9E20"/>
    <w:rsid w:val="17C6C386"/>
    <w:rsid w:val="17D7E6E5"/>
    <w:rsid w:val="17DF400D"/>
    <w:rsid w:val="17E36AEA"/>
    <w:rsid w:val="17E4059D"/>
    <w:rsid w:val="17E493A8"/>
    <w:rsid w:val="17F2A1B8"/>
    <w:rsid w:val="17F657C3"/>
    <w:rsid w:val="180D1999"/>
    <w:rsid w:val="180F8BBC"/>
    <w:rsid w:val="1848AC9D"/>
    <w:rsid w:val="1852177E"/>
    <w:rsid w:val="18582455"/>
    <w:rsid w:val="185B8528"/>
    <w:rsid w:val="185C91C9"/>
    <w:rsid w:val="1868065F"/>
    <w:rsid w:val="1876C4A4"/>
    <w:rsid w:val="18A9A69A"/>
    <w:rsid w:val="18B172EC"/>
    <w:rsid w:val="18C792A1"/>
    <w:rsid w:val="18F2CDCB"/>
    <w:rsid w:val="1908D49F"/>
    <w:rsid w:val="191BA482"/>
    <w:rsid w:val="191C174B"/>
    <w:rsid w:val="1920888D"/>
    <w:rsid w:val="1932284B"/>
    <w:rsid w:val="19673A48"/>
    <w:rsid w:val="1968CF21"/>
    <w:rsid w:val="19750FFD"/>
    <w:rsid w:val="197FEE81"/>
    <w:rsid w:val="19802E81"/>
    <w:rsid w:val="1991ABDD"/>
    <w:rsid w:val="19988ED0"/>
    <w:rsid w:val="199E4232"/>
    <w:rsid w:val="19A2DC2B"/>
    <w:rsid w:val="19DBCCEA"/>
    <w:rsid w:val="1A25DE72"/>
    <w:rsid w:val="1A39CE7D"/>
    <w:rsid w:val="1A566226"/>
    <w:rsid w:val="1A6B7739"/>
    <w:rsid w:val="1A998205"/>
    <w:rsid w:val="1AAB03A2"/>
    <w:rsid w:val="1AB2FAA3"/>
    <w:rsid w:val="1ACE7219"/>
    <w:rsid w:val="1B283587"/>
    <w:rsid w:val="1B2F104A"/>
    <w:rsid w:val="1B3B05C3"/>
    <w:rsid w:val="1B3DC7C8"/>
    <w:rsid w:val="1B4B4709"/>
    <w:rsid w:val="1B64F76F"/>
    <w:rsid w:val="1BC38143"/>
    <w:rsid w:val="1BC8174C"/>
    <w:rsid w:val="1BF9EFD5"/>
    <w:rsid w:val="1C106F75"/>
    <w:rsid w:val="1C499A04"/>
    <w:rsid w:val="1C56FE67"/>
    <w:rsid w:val="1C6B7FAF"/>
    <w:rsid w:val="1C78B379"/>
    <w:rsid w:val="1C992A56"/>
    <w:rsid w:val="1C9C24D7"/>
    <w:rsid w:val="1CA0F892"/>
    <w:rsid w:val="1CC64D4F"/>
    <w:rsid w:val="1CFA7FD7"/>
    <w:rsid w:val="1D0FC2A7"/>
    <w:rsid w:val="1D1D1D89"/>
    <w:rsid w:val="1D1D7D1B"/>
    <w:rsid w:val="1D236B55"/>
    <w:rsid w:val="1D3113F5"/>
    <w:rsid w:val="1D3D2C8D"/>
    <w:rsid w:val="1D463F98"/>
    <w:rsid w:val="1D5045D5"/>
    <w:rsid w:val="1D527FB8"/>
    <w:rsid w:val="1D7F18D1"/>
    <w:rsid w:val="1D87EF95"/>
    <w:rsid w:val="1D90FF59"/>
    <w:rsid w:val="1D91FAB5"/>
    <w:rsid w:val="1DA5551F"/>
    <w:rsid w:val="1DA91742"/>
    <w:rsid w:val="1DB177A7"/>
    <w:rsid w:val="1DF6DD5D"/>
    <w:rsid w:val="1DFF7024"/>
    <w:rsid w:val="1E09D489"/>
    <w:rsid w:val="1E106D21"/>
    <w:rsid w:val="1E12548A"/>
    <w:rsid w:val="1E1FF0A7"/>
    <w:rsid w:val="1E3300A4"/>
    <w:rsid w:val="1E34CFC1"/>
    <w:rsid w:val="1E3A212E"/>
    <w:rsid w:val="1E3E1162"/>
    <w:rsid w:val="1E49ADEC"/>
    <w:rsid w:val="1E4C0603"/>
    <w:rsid w:val="1E5C0122"/>
    <w:rsid w:val="1E5C727C"/>
    <w:rsid w:val="1E6BD6F0"/>
    <w:rsid w:val="1E6EC64E"/>
    <w:rsid w:val="1E806459"/>
    <w:rsid w:val="1E8FB51D"/>
    <w:rsid w:val="1ED588FB"/>
    <w:rsid w:val="1EE40BFD"/>
    <w:rsid w:val="1EEEE112"/>
    <w:rsid w:val="1EF662FC"/>
    <w:rsid w:val="1EFCF5F6"/>
    <w:rsid w:val="1F1AB92A"/>
    <w:rsid w:val="1F241B69"/>
    <w:rsid w:val="1F3A8681"/>
    <w:rsid w:val="1F4821F8"/>
    <w:rsid w:val="1F732C9B"/>
    <w:rsid w:val="1FE8F41D"/>
    <w:rsid w:val="1FF651D9"/>
    <w:rsid w:val="2005EF39"/>
    <w:rsid w:val="20246053"/>
    <w:rsid w:val="203F7BBE"/>
    <w:rsid w:val="2046DF9E"/>
    <w:rsid w:val="206010AD"/>
    <w:rsid w:val="2080BD21"/>
    <w:rsid w:val="208966F9"/>
    <w:rsid w:val="20AE3F9A"/>
    <w:rsid w:val="20AF5983"/>
    <w:rsid w:val="20B51907"/>
    <w:rsid w:val="20B60D14"/>
    <w:rsid w:val="20CA021D"/>
    <w:rsid w:val="20D69C0A"/>
    <w:rsid w:val="20DC5FC9"/>
    <w:rsid w:val="20E79076"/>
    <w:rsid w:val="215A0558"/>
    <w:rsid w:val="215BCA86"/>
    <w:rsid w:val="21B8126D"/>
    <w:rsid w:val="21DB7399"/>
    <w:rsid w:val="21F36A27"/>
    <w:rsid w:val="22025974"/>
    <w:rsid w:val="22031577"/>
    <w:rsid w:val="22164275"/>
    <w:rsid w:val="221B3FF5"/>
    <w:rsid w:val="222D0C8E"/>
    <w:rsid w:val="222EE08F"/>
    <w:rsid w:val="2232E4DB"/>
    <w:rsid w:val="225A282D"/>
    <w:rsid w:val="2260ED9B"/>
    <w:rsid w:val="226F8D16"/>
    <w:rsid w:val="228C83B1"/>
    <w:rsid w:val="229BA4B5"/>
    <w:rsid w:val="22AAB73F"/>
    <w:rsid w:val="22AC46A9"/>
    <w:rsid w:val="22B1ED7C"/>
    <w:rsid w:val="22DCD82E"/>
    <w:rsid w:val="230DF005"/>
    <w:rsid w:val="2328D2E4"/>
    <w:rsid w:val="23308AE7"/>
    <w:rsid w:val="2337E07D"/>
    <w:rsid w:val="233DFAE2"/>
    <w:rsid w:val="23611246"/>
    <w:rsid w:val="2373C275"/>
    <w:rsid w:val="238B44B2"/>
    <w:rsid w:val="239D37C0"/>
    <w:rsid w:val="23BD8432"/>
    <w:rsid w:val="23C86D32"/>
    <w:rsid w:val="23DCDA7F"/>
    <w:rsid w:val="241C5D6D"/>
    <w:rsid w:val="24226B5A"/>
    <w:rsid w:val="24338F0D"/>
    <w:rsid w:val="244D09AA"/>
    <w:rsid w:val="2459A10F"/>
    <w:rsid w:val="24751636"/>
    <w:rsid w:val="24858BBB"/>
    <w:rsid w:val="249ACBC9"/>
    <w:rsid w:val="24A1B2C9"/>
    <w:rsid w:val="24ACE73C"/>
    <w:rsid w:val="24D8F70D"/>
    <w:rsid w:val="24F8AE09"/>
    <w:rsid w:val="250AD857"/>
    <w:rsid w:val="2519D125"/>
    <w:rsid w:val="2537F450"/>
    <w:rsid w:val="25507B84"/>
    <w:rsid w:val="2559B071"/>
    <w:rsid w:val="255D4468"/>
    <w:rsid w:val="255F7B68"/>
    <w:rsid w:val="256747C4"/>
    <w:rsid w:val="2571633E"/>
    <w:rsid w:val="258BB855"/>
    <w:rsid w:val="259E89EF"/>
    <w:rsid w:val="25AB9C3D"/>
    <w:rsid w:val="25C7DC08"/>
    <w:rsid w:val="25E3EFBD"/>
    <w:rsid w:val="260094BB"/>
    <w:rsid w:val="26156E2A"/>
    <w:rsid w:val="26298711"/>
    <w:rsid w:val="262D4EB1"/>
    <w:rsid w:val="263EA92B"/>
    <w:rsid w:val="266B6D85"/>
    <w:rsid w:val="266DA02F"/>
    <w:rsid w:val="26701F47"/>
    <w:rsid w:val="26761C96"/>
    <w:rsid w:val="2679BCA8"/>
    <w:rsid w:val="26865A01"/>
    <w:rsid w:val="2689A589"/>
    <w:rsid w:val="268A6AD4"/>
    <w:rsid w:val="269C7AA9"/>
    <w:rsid w:val="26A83530"/>
    <w:rsid w:val="26BD4B99"/>
    <w:rsid w:val="26ED5820"/>
    <w:rsid w:val="26FAA902"/>
    <w:rsid w:val="27084393"/>
    <w:rsid w:val="2710BA14"/>
    <w:rsid w:val="2711B022"/>
    <w:rsid w:val="2720F302"/>
    <w:rsid w:val="27240EAD"/>
    <w:rsid w:val="2745A583"/>
    <w:rsid w:val="27480CC5"/>
    <w:rsid w:val="275F77E8"/>
    <w:rsid w:val="2762427F"/>
    <w:rsid w:val="2769F17E"/>
    <w:rsid w:val="276A9E3B"/>
    <w:rsid w:val="277DA092"/>
    <w:rsid w:val="27889D73"/>
    <w:rsid w:val="279259DD"/>
    <w:rsid w:val="27A063F3"/>
    <w:rsid w:val="27A9953B"/>
    <w:rsid w:val="27B47F16"/>
    <w:rsid w:val="27C6CC76"/>
    <w:rsid w:val="28048226"/>
    <w:rsid w:val="28141F44"/>
    <w:rsid w:val="2818D2A1"/>
    <w:rsid w:val="282AC9C2"/>
    <w:rsid w:val="2846971E"/>
    <w:rsid w:val="285A5A8C"/>
    <w:rsid w:val="28724F81"/>
    <w:rsid w:val="289A51CC"/>
    <w:rsid w:val="28A35F30"/>
    <w:rsid w:val="28A3B9BE"/>
    <w:rsid w:val="28B427D5"/>
    <w:rsid w:val="28C24747"/>
    <w:rsid w:val="28C3F4AA"/>
    <w:rsid w:val="28C810E6"/>
    <w:rsid w:val="28D07B37"/>
    <w:rsid w:val="28D9D9AD"/>
    <w:rsid w:val="28E4024A"/>
    <w:rsid w:val="291C4704"/>
    <w:rsid w:val="2920B137"/>
    <w:rsid w:val="29386187"/>
    <w:rsid w:val="29407CBA"/>
    <w:rsid w:val="294339A8"/>
    <w:rsid w:val="294EA3BD"/>
    <w:rsid w:val="2954284D"/>
    <w:rsid w:val="295C5C66"/>
    <w:rsid w:val="29A4C1A3"/>
    <w:rsid w:val="29A95051"/>
    <w:rsid w:val="29CC7075"/>
    <w:rsid w:val="29CEF5F6"/>
    <w:rsid w:val="29CFFE91"/>
    <w:rsid w:val="29ED9793"/>
    <w:rsid w:val="29F316D7"/>
    <w:rsid w:val="2A11B8C2"/>
    <w:rsid w:val="2A1F4A9F"/>
    <w:rsid w:val="2A37C30B"/>
    <w:rsid w:val="2A511955"/>
    <w:rsid w:val="2A5882DD"/>
    <w:rsid w:val="2A76A566"/>
    <w:rsid w:val="2A8D3233"/>
    <w:rsid w:val="2ABA696D"/>
    <w:rsid w:val="2ACD4327"/>
    <w:rsid w:val="2ADBE9A1"/>
    <w:rsid w:val="2AF5CE3B"/>
    <w:rsid w:val="2AF91926"/>
    <w:rsid w:val="2B04C6FB"/>
    <w:rsid w:val="2B14C439"/>
    <w:rsid w:val="2B392750"/>
    <w:rsid w:val="2B3931CD"/>
    <w:rsid w:val="2B3E3BF7"/>
    <w:rsid w:val="2B4DFA68"/>
    <w:rsid w:val="2B809D6C"/>
    <w:rsid w:val="2B868AE9"/>
    <w:rsid w:val="2B8AFE57"/>
    <w:rsid w:val="2BA99D6D"/>
    <w:rsid w:val="2BC3C6F4"/>
    <w:rsid w:val="2BC3FDBF"/>
    <w:rsid w:val="2BCBC6CB"/>
    <w:rsid w:val="2BCE857B"/>
    <w:rsid w:val="2BE22860"/>
    <w:rsid w:val="2BF87447"/>
    <w:rsid w:val="2BFDFB71"/>
    <w:rsid w:val="2C072F3C"/>
    <w:rsid w:val="2C0B2883"/>
    <w:rsid w:val="2C0E6BFD"/>
    <w:rsid w:val="2C3563D6"/>
    <w:rsid w:val="2C3B8CAD"/>
    <w:rsid w:val="2C3CD63F"/>
    <w:rsid w:val="2C7ECBBE"/>
    <w:rsid w:val="2C841B0B"/>
    <w:rsid w:val="2CCA34A3"/>
    <w:rsid w:val="2CD14EF0"/>
    <w:rsid w:val="2CD7B162"/>
    <w:rsid w:val="2CF02844"/>
    <w:rsid w:val="2D2142AA"/>
    <w:rsid w:val="2D34F8BC"/>
    <w:rsid w:val="2D50696D"/>
    <w:rsid w:val="2D5BDBC0"/>
    <w:rsid w:val="2D5E5E41"/>
    <w:rsid w:val="2D651806"/>
    <w:rsid w:val="2D7637CD"/>
    <w:rsid w:val="2D7F3B3F"/>
    <w:rsid w:val="2D8599B5"/>
    <w:rsid w:val="2E15D507"/>
    <w:rsid w:val="2E6E42C8"/>
    <w:rsid w:val="2E755E54"/>
    <w:rsid w:val="2E92A93D"/>
    <w:rsid w:val="2E9FAA46"/>
    <w:rsid w:val="2EA52A87"/>
    <w:rsid w:val="2EAE05D6"/>
    <w:rsid w:val="2EBDF605"/>
    <w:rsid w:val="2ECBA275"/>
    <w:rsid w:val="2ED01031"/>
    <w:rsid w:val="2ED2DFB5"/>
    <w:rsid w:val="2EE08DAF"/>
    <w:rsid w:val="2EEDE1B3"/>
    <w:rsid w:val="2F03FBBF"/>
    <w:rsid w:val="2F1C2953"/>
    <w:rsid w:val="2F1EE358"/>
    <w:rsid w:val="2F2F4517"/>
    <w:rsid w:val="2F38742B"/>
    <w:rsid w:val="2F43E350"/>
    <w:rsid w:val="2F449F27"/>
    <w:rsid w:val="2F4A4E2E"/>
    <w:rsid w:val="2F7CAA97"/>
    <w:rsid w:val="2F85E2CB"/>
    <w:rsid w:val="2F8812EA"/>
    <w:rsid w:val="2F99358C"/>
    <w:rsid w:val="2FA11572"/>
    <w:rsid w:val="2FAAED47"/>
    <w:rsid w:val="2FC16D14"/>
    <w:rsid w:val="2FC53BEC"/>
    <w:rsid w:val="2FC61881"/>
    <w:rsid w:val="2FC8BF97"/>
    <w:rsid w:val="2FCA5656"/>
    <w:rsid w:val="2FD71994"/>
    <w:rsid w:val="2FFEA796"/>
    <w:rsid w:val="3016F4CA"/>
    <w:rsid w:val="301871BF"/>
    <w:rsid w:val="303C712D"/>
    <w:rsid w:val="3045167E"/>
    <w:rsid w:val="3051B372"/>
    <w:rsid w:val="305927E6"/>
    <w:rsid w:val="305A196A"/>
    <w:rsid w:val="305F6A0D"/>
    <w:rsid w:val="3067A32D"/>
    <w:rsid w:val="30781566"/>
    <w:rsid w:val="307DDFC5"/>
    <w:rsid w:val="307F0B4C"/>
    <w:rsid w:val="30A18D21"/>
    <w:rsid w:val="30AB1AAD"/>
    <w:rsid w:val="30CDBC2F"/>
    <w:rsid w:val="30DECF0C"/>
    <w:rsid w:val="30FDE6A9"/>
    <w:rsid w:val="30FF9D65"/>
    <w:rsid w:val="3100A53F"/>
    <w:rsid w:val="3118A767"/>
    <w:rsid w:val="312F00BC"/>
    <w:rsid w:val="315D1406"/>
    <w:rsid w:val="31635BAC"/>
    <w:rsid w:val="3172C6DC"/>
    <w:rsid w:val="317ACFB3"/>
    <w:rsid w:val="3194ED2A"/>
    <w:rsid w:val="31A51588"/>
    <w:rsid w:val="31E0339D"/>
    <w:rsid w:val="31E38366"/>
    <w:rsid w:val="31F36DE9"/>
    <w:rsid w:val="321E731D"/>
    <w:rsid w:val="326A1D4A"/>
    <w:rsid w:val="32D85FD0"/>
    <w:rsid w:val="3301A8F9"/>
    <w:rsid w:val="3309F401"/>
    <w:rsid w:val="330F5A3F"/>
    <w:rsid w:val="331343BB"/>
    <w:rsid w:val="3319CDFF"/>
    <w:rsid w:val="331CBE91"/>
    <w:rsid w:val="331D727F"/>
    <w:rsid w:val="33247C40"/>
    <w:rsid w:val="33283971"/>
    <w:rsid w:val="33387A69"/>
    <w:rsid w:val="3358E4B3"/>
    <w:rsid w:val="3385F3ED"/>
    <w:rsid w:val="3395899D"/>
    <w:rsid w:val="339E1E5F"/>
    <w:rsid w:val="33B2A170"/>
    <w:rsid w:val="33B62542"/>
    <w:rsid w:val="33F6AE8F"/>
    <w:rsid w:val="34080660"/>
    <w:rsid w:val="340C72D8"/>
    <w:rsid w:val="345904B3"/>
    <w:rsid w:val="345AC1FB"/>
    <w:rsid w:val="3485C30B"/>
    <w:rsid w:val="34A1BE0A"/>
    <w:rsid w:val="34ACD6A4"/>
    <w:rsid w:val="34B52B2F"/>
    <w:rsid w:val="34B66D64"/>
    <w:rsid w:val="34BC98AD"/>
    <w:rsid w:val="34EDC935"/>
    <w:rsid w:val="35295CAE"/>
    <w:rsid w:val="352B654E"/>
    <w:rsid w:val="354A02FB"/>
    <w:rsid w:val="355A2C32"/>
    <w:rsid w:val="355D5F9A"/>
    <w:rsid w:val="358C2B3F"/>
    <w:rsid w:val="3598F514"/>
    <w:rsid w:val="35C6E2DD"/>
    <w:rsid w:val="360E75E8"/>
    <w:rsid w:val="361A6BFF"/>
    <w:rsid w:val="36293157"/>
    <w:rsid w:val="362BD91E"/>
    <w:rsid w:val="3633A9E1"/>
    <w:rsid w:val="3647D4F7"/>
    <w:rsid w:val="36522D6B"/>
    <w:rsid w:val="36552F52"/>
    <w:rsid w:val="3657600D"/>
    <w:rsid w:val="365BED83"/>
    <w:rsid w:val="366EFA93"/>
    <w:rsid w:val="36779ACB"/>
    <w:rsid w:val="367FD828"/>
    <w:rsid w:val="36A47EB9"/>
    <w:rsid w:val="36A6F022"/>
    <w:rsid w:val="36B4D7D8"/>
    <w:rsid w:val="36BBD56B"/>
    <w:rsid w:val="36C8F47B"/>
    <w:rsid w:val="36D54AE6"/>
    <w:rsid w:val="3748766B"/>
    <w:rsid w:val="3750377F"/>
    <w:rsid w:val="3758ABB7"/>
    <w:rsid w:val="3767FFE8"/>
    <w:rsid w:val="3774776D"/>
    <w:rsid w:val="377A347B"/>
    <w:rsid w:val="37916012"/>
    <w:rsid w:val="37AE2A1D"/>
    <w:rsid w:val="37B86328"/>
    <w:rsid w:val="37BA55F6"/>
    <w:rsid w:val="37C0CB4F"/>
    <w:rsid w:val="37D22E27"/>
    <w:rsid w:val="37D2345D"/>
    <w:rsid w:val="380F929F"/>
    <w:rsid w:val="38140CFB"/>
    <w:rsid w:val="381835C4"/>
    <w:rsid w:val="38296CCE"/>
    <w:rsid w:val="382CF7CE"/>
    <w:rsid w:val="3831ADD6"/>
    <w:rsid w:val="383BDD5C"/>
    <w:rsid w:val="383BF601"/>
    <w:rsid w:val="387F4591"/>
    <w:rsid w:val="38AA1D2A"/>
    <w:rsid w:val="38ABEAD3"/>
    <w:rsid w:val="38ADA83D"/>
    <w:rsid w:val="38BE7935"/>
    <w:rsid w:val="38FBF58A"/>
    <w:rsid w:val="3901CEFB"/>
    <w:rsid w:val="3905E9AB"/>
    <w:rsid w:val="391DF5D8"/>
    <w:rsid w:val="39251388"/>
    <w:rsid w:val="39348311"/>
    <w:rsid w:val="394AA106"/>
    <w:rsid w:val="395ABFC1"/>
    <w:rsid w:val="395B2361"/>
    <w:rsid w:val="3973E35E"/>
    <w:rsid w:val="398703EF"/>
    <w:rsid w:val="39A5D0B5"/>
    <w:rsid w:val="39ABE78D"/>
    <w:rsid w:val="39B2D382"/>
    <w:rsid w:val="39C1CD48"/>
    <w:rsid w:val="39C21ECB"/>
    <w:rsid w:val="39C78A2A"/>
    <w:rsid w:val="39CF486B"/>
    <w:rsid w:val="39D8E875"/>
    <w:rsid w:val="3A3CFB14"/>
    <w:rsid w:val="3A4A49AC"/>
    <w:rsid w:val="3A50AFFD"/>
    <w:rsid w:val="3A51625C"/>
    <w:rsid w:val="3A53AD5F"/>
    <w:rsid w:val="3A54B1E5"/>
    <w:rsid w:val="3A574988"/>
    <w:rsid w:val="3A5AD304"/>
    <w:rsid w:val="3A6293A4"/>
    <w:rsid w:val="3A8C4C4F"/>
    <w:rsid w:val="3AE33533"/>
    <w:rsid w:val="3AE83236"/>
    <w:rsid w:val="3AEDBC26"/>
    <w:rsid w:val="3B015326"/>
    <w:rsid w:val="3B04B290"/>
    <w:rsid w:val="3B298C29"/>
    <w:rsid w:val="3B2E71D8"/>
    <w:rsid w:val="3B3867BA"/>
    <w:rsid w:val="3B5716EB"/>
    <w:rsid w:val="3B5F2F68"/>
    <w:rsid w:val="3B652C7D"/>
    <w:rsid w:val="3B6708F8"/>
    <w:rsid w:val="3B8C625F"/>
    <w:rsid w:val="3B930B8F"/>
    <w:rsid w:val="3B973A5D"/>
    <w:rsid w:val="3BA6714F"/>
    <w:rsid w:val="3BAADB69"/>
    <w:rsid w:val="3BB1B1C7"/>
    <w:rsid w:val="3BB705CB"/>
    <w:rsid w:val="3BBE3AC6"/>
    <w:rsid w:val="3BDF17DB"/>
    <w:rsid w:val="3BED0034"/>
    <w:rsid w:val="3BFC492C"/>
    <w:rsid w:val="3C10581D"/>
    <w:rsid w:val="3C123D77"/>
    <w:rsid w:val="3C14E7A6"/>
    <w:rsid w:val="3C6B40FC"/>
    <w:rsid w:val="3C6D0CD3"/>
    <w:rsid w:val="3C7A2AB0"/>
    <w:rsid w:val="3C962200"/>
    <w:rsid w:val="3CA7E4C8"/>
    <w:rsid w:val="3CC58C6C"/>
    <w:rsid w:val="3CCE4F4C"/>
    <w:rsid w:val="3CE390E1"/>
    <w:rsid w:val="3CF2F172"/>
    <w:rsid w:val="3D0BF2E2"/>
    <w:rsid w:val="3D2CF6C6"/>
    <w:rsid w:val="3D53E8B7"/>
    <w:rsid w:val="3D6086A7"/>
    <w:rsid w:val="3D76E79C"/>
    <w:rsid w:val="3DA67D53"/>
    <w:rsid w:val="3DBFD5D0"/>
    <w:rsid w:val="3DCDC7CD"/>
    <w:rsid w:val="3DDA3451"/>
    <w:rsid w:val="3E17DC49"/>
    <w:rsid w:val="3E1F9828"/>
    <w:rsid w:val="3E3B7A07"/>
    <w:rsid w:val="3E42A208"/>
    <w:rsid w:val="3E4A0D58"/>
    <w:rsid w:val="3E7143B1"/>
    <w:rsid w:val="3E7C5DC9"/>
    <w:rsid w:val="3EA57937"/>
    <w:rsid w:val="3EA61DC3"/>
    <w:rsid w:val="3EA8709F"/>
    <w:rsid w:val="3EAD798F"/>
    <w:rsid w:val="3EAED7D8"/>
    <w:rsid w:val="3EB69741"/>
    <w:rsid w:val="3EB715B3"/>
    <w:rsid w:val="3EB9D97E"/>
    <w:rsid w:val="3ED8336B"/>
    <w:rsid w:val="3ED983BC"/>
    <w:rsid w:val="3ED9F12D"/>
    <w:rsid w:val="3F037E43"/>
    <w:rsid w:val="3F0B4729"/>
    <w:rsid w:val="3F1EAA1E"/>
    <w:rsid w:val="3F521B92"/>
    <w:rsid w:val="3F570246"/>
    <w:rsid w:val="3F5A645B"/>
    <w:rsid w:val="3F971A14"/>
    <w:rsid w:val="3F9BA2CD"/>
    <w:rsid w:val="3FAFC9CC"/>
    <w:rsid w:val="3FB555C0"/>
    <w:rsid w:val="3FC2C234"/>
    <w:rsid w:val="40183964"/>
    <w:rsid w:val="401CF0E9"/>
    <w:rsid w:val="4021E8C8"/>
    <w:rsid w:val="402FC716"/>
    <w:rsid w:val="402FFDF1"/>
    <w:rsid w:val="4031C5BB"/>
    <w:rsid w:val="403E40AB"/>
    <w:rsid w:val="40565B3F"/>
    <w:rsid w:val="408C60C9"/>
    <w:rsid w:val="40AE7ED5"/>
    <w:rsid w:val="40AEA9D4"/>
    <w:rsid w:val="40D85E20"/>
    <w:rsid w:val="40DE1BC5"/>
    <w:rsid w:val="40E1CBA4"/>
    <w:rsid w:val="40E8D268"/>
    <w:rsid w:val="40FC4AC8"/>
    <w:rsid w:val="41212D73"/>
    <w:rsid w:val="4122B039"/>
    <w:rsid w:val="412552A4"/>
    <w:rsid w:val="414ED0EE"/>
    <w:rsid w:val="415AB46B"/>
    <w:rsid w:val="41677F04"/>
    <w:rsid w:val="417141D4"/>
    <w:rsid w:val="41888203"/>
    <w:rsid w:val="418DE85E"/>
    <w:rsid w:val="4195D9A8"/>
    <w:rsid w:val="41AC532D"/>
    <w:rsid w:val="41CB58A5"/>
    <w:rsid w:val="41D7950A"/>
    <w:rsid w:val="41EDF8C2"/>
    <w:rsid w:val="41F0FAEE"/>
    <w:rsid w:val="41F1C983"/>
    <w:rsid w:val="420A4140"/>
    <w:rsid w:val="420B91A6"/>
    <w:rsid w:val="4210605F"/>
    <w:rsid w:val="4222A9C6"/>
    <w:rsid w:val="425DEC54"/>
    <w:rsid w:val="427B3830"/>
    <w:rsid w:val="42806AD4"/>
    <w:rsid w:val="428125DB"/>
    <w:rsid w:val="4290FC82"/>
    <w:rsid w:val="429D0D7B"/>
    <w:rsid w:val="42A865E8"/>
    <w:rsid w:val="42AFD4E3"/>
    <w:rsid w:val="42B2DD68"/>
    <w:rsid w:val="42C35482"/>
    <w:rsid w:val="42DAB892"/>
    <w:rsid w:val="4316BD09"/>
    <w:rsid w:val="43184F90"/>
    <w:rsid w:val="433680B1"/>
    <w:rsid w:val="4380B543"/>
    <w:rsid w:val="43841AEC"/>
    <w:rsid w:val="4386DE26"/>
    <w:rsid w:val="439221A6"/>
    <w:rsid w:val="43A367E6"/>
    <w:rsid w:val="43B0A2F1"/>
    <w:rsid w:val="43C199B3"/>
    <w:rsid w:val="43C8ED2C"/>
    <w:rsid w:val="43CB5AE9"/>
    <w:rsid w:val="43E9B206"/>
    <w:rsid w:val="43F7B8C0"/>
    <w:rsid w:val="4409B4D3"/>
    <w:rsid w:val="4424EFB1"/>
    <w:rsid w:val="444A5DCF"/>
    <w:rsid w:val="44544572"/>
    <w:rsid w:val="446F44A6"/>
    <w:rsid w:val="449C1868"/>
    <w:rsid w:val="44A3528F"/>
    <w:rsid w:val="44BB785C"/>
    <w:rsid w:val="44D37A39"/>
    <w:rsid w:val="44D3FE88"/>
    <w:rsid w:val="44E0418C"/>
    <w:rsid w:val="44E68320"/>
    <w:rsid w:val="44FBE7B0"/>
    <w:rsid w:val="4519948C"/>
    <w:rsid w:val="4524861C"/>
    <w:rsid w:val="45827FDE"/>
    <w:rsid w:val="45898BF2"/>
    <w:rsid w:val="458B110D"/>
    <w:rsid w:val="459A98D0"/>
    <w:rsid w:val="45D78137"/>
    <w:rsid w:val="45F0EDB9"/>
    <w:rsid w:val="45F2A965"/>
    <w:rsid w:val="45F4F494"/>
    <w:rsid w:val="45F86EB8"/>
    <w:rsid w:val="4603F5A2"/>
    <w:rsid w:val="46112A2D"/>
    <w:rsid w:val="461940CA"/>
    <w:rsid w:val="461B4A08"/>
    <w:rsid w:val="461BAD57"/>
    <w:rsid w:val="467D8AE3"/>
    <w:rsid w:val="4689E746"/>
    <w:rsid w:val="46A208AD"/>
    <w:rsid w:val="46AFFE4D"/>
    <w:rsid w:val="46C68C2B"/>
    <w:rsid w:val="46DB5E42"/>
    <w:rsid w:val="46DFD9B7"/>
    <w:rsid w:val="46FE8099"/>
    <w:rsid w:val="46FEAB54"/>
    <w:rsid w:val="47088F98"/>
    <w:rsid w:val="4742026E"/>
    <w:rsid w:val="4759399D"/>
    <w:rsid w:val="475EDC98"/>
    <w:rsid w:val="47653CA4"/>
    <w:rsid w:val="476C5B52"/>
    <w:rsid w:val="476D729A"/>
    <w:rsid w:val="47A219EC"/>
    <w:rsid w:val="47ADFEA4"/>
    <w:rsid w:val="47BDCFBA"/>
    <w:rsid w:val="47C56050"/>
    <w:rsid w:val="47DA63A8"/>
    <w:rsid w:val="47E55EC7"/>
    <w:rsid w:val="47F96D26"/>
    <w:rsid w:val="482C6A89"/>
    <w:rsid w:val="4848EFC5"/>
    <w:rsid w:val="48546FD1"/>
    <w:rsid w:val="48709EC9"/>
    <w:rsid w:val="4871874F"/>
    <w:rsid w:val="48BB85E0"/>
    <w:rsid w:val="48CD0011"/>
    <w:rsid w:val="48E6D85F"/>
    <w:rsid w:val="48E7BB0F"/>
    <w:rsid w:val="48F1FF7B"/>
    <w:rsid w:val="48FBF5CD"/>
    <w:rsid w:val="490CBFEF"/>
    <w:rsid w:val="490F5153"/>
    <w:rsid w:val="49194A9A"/>
    <w:rsid w:val="4926E675"/>
    <w:rsid w:val="4926EB18"/>
    <w:rsid w:val="494548C4"/>
    <w:rsid w:val="4973A42F"/>
    <w:rsid w:val="4975E740"/>
    <w:rsid w:val="49915883"/>
    <w:rsid w:val="49A78AAC"/>
    <w:rsid w:val="49E02F2C"/>
    <w:rsid w:val="49E1F4C0"/>
    <w:rsid w:val="49FABB31"/>
    <w:rsid w:val="4A14F695"/>
    <w:rsid w:val="4A20C8DC"/>
    <w:rsid w:val="4A3FD42D"/>
    <w:rsid w:val="4A58E385"/>
    <w:rsid w:val="4A5E7FB2"/>
    <w:rsid w:val="4A61F22C"/>
    <w:rsid w:val="4AB628C3"/>
    <w:rsid w:val="4AB83C0C"/>
    <w:rsid w:val="4ABFB503"/>
    <w:rsid w:val="4ADA097E"/>
    <w:rsid w:val="4ADFEF8F"/>
    <w:rsid w:val="4B07C4CD"/>
    <w:rsid w:val="4B120ACD"/>
    <w:rsid w:val="4B139322"/>
    <w:rsid w:val="4B1AF8E6"/>
    <w:rsid w:val="4B1DB72C"/>
    <w:rsid w:val="4B3D95C6"/>
    <w:rsid w:val="4B4DC08A"/>
    <w:rsid w:val="4B5CE184"/>
    <w:rsid w:val="4B72035F"/>
    <w:rsid w:val="4B72C3DE"/>
    <w:rsid w:val="4BBBB41A"/>
    <w:rsid w:val="4BBF56D0"/>
    <w:rsid w:val="4BC86836"/>
    <w:rsid w:val="4BCB9378"/>
    <w:rsid w:val="4BE447D7"/>
    <w:rsid w:val="4C0C8F81"/>
    <w:rsid w:val="4C229965"/>
    <w:rsid w:val="4C23A1FC"/>
    <w:rsid w:val="4C45DD57"/>
    <w:rsid w:val="4C49A642"/>
    <w:rsid w:val="4C4C56A3"/>
    <w:rsid w:val="4C63DAA8"/>
    <w:rsid w:val="4C6E2D6D"/>
    <w:rsid w:val="4C6E5D60"/>
    <w:rsid w:val="4C7863CD"/>
    <w:rsid w:val="4C796494"/>
    <w:rsid w:val="4C820AEC"/>
    <w:rsid w:val="4C8763DE"/>
    <w:rsid w:val="4CB2954B"/>
    <w:rsid w:val="4CB3DDB3"/>
    <w:rsid w:val="4CEEE141"/>
    <w:rsid w:val="4D125FC4"/>
    <w:rsid w:val="4D575942"/>
    <w:rsid w:val="4D5D7C26"/>
    <w:rsid w:val="4D77A9B4"/>
    <w:rsid w:val="4D7B2AFE"/>
    <w:rsid w:val="4D9757FF"/>
    <w:rsid w:val="4DA5A354"/>
    <w:rsid w:val="4DC0ABB8"/>
    <w:rsid w:val="4DD9C8DB"/>
    <w:rsid w:val="4DE75445"/>
    <w:rsid w:val="4DF95D97"/>
    <w:rsid w:val="4E0CE454"/>
    <w:rsid w:val="4E2080FE"/>
    <w:rsid w:val="4E211FE4"/>
    <w:rsid w:val="4E2F7700"/>
    <w:rsid w:val="4E3908AE"/>
    <w:rsid w:val="4E3FB848"/>
    <w:rsid w:val="4E42E999"/>
    <w:rsid w:val="4E4404D1"/>
    <w:rsid w:val="4E731EFF"/>
    <w:rsid w:val="4E82654C"/>
    <w:rsid w:val="4E84AECC"/>
    <w:rsid w:val="4E992741"/>
    <w:rsid w:val="4EA5CC0E"/>
    <w:rsid w:val="4F18837D"/>
    <w:rsid w:val="4F211C97"/>
    <w:rsid w:val="4F3EEA17"/>
    <w:rsid w:val="4F51B7A2"/>
    <w:rsid w:val="4F536F17"/>
    <w:rsid w:val="4F5B7F52"/>
    <w:rsid w:val="4F665E05"/>
    <w:rsid w:val="4F9CC3D8"/>
    <w:rsid w:val="4FA0F1BB"/>
    <w:rsid w:val="5011BB4D"/>
    <w:rsid w:val="501A26EB"/>
    <w:rsid w:val="502214AA"/>
    <w:rsid w:val="5082E237"/>
    <w:rsid w:val="50A0C381"/>
    <w:rsid w:val="50B196A8"/>
    <w:rsid w:val="50B81E35"/>
    <w:rsid w:val="50BDB349"/>
    <w:rsid w:val="50D83532"/>
    <w:rsid w:val="510879A9"/>
    <w:rsid w:val="516DB997"/>
    <w:rsid w:val="51836BCC"/>
    <w:rsid w:val="5197CDD1"/>
    <w:rsid w:val="5199E06E"/>
    <w:rsid w:val="519CEA0F"/>
    <w:rsid w:val="51A43C79"/>
    <w:rsid w:val="51AA4EA3"/>
    <w:rsid w:val="51BD61B0"/>
    <w:rsid w:val="51E5CC87"/>
    <w:rsid w:val="51E95E9C"/>
    <w:rsid w:val="5202609B"/>
    <w:rsid w:val="5218D586"/>
    <w:rsid w:val="521BF37C"/>
    <w:rsid w:val="521FAD0F"/>
    <w:rsid w:val="5233F6F0"/>
    <w:rsid w:val="524363BD"/>
    <w:rsid w:val="524548EA"/>
    <w:rsid w:val="52466D19"/>
    <w:rsid w:val="5249ED83"/>
    <w:rsid w:val="524E7896"/>
    <w:rsid w:val="524EA0CC"/>
    <w:rsid w:val="52616E91"/>
    <w:rsid w:val="52658CDD"/>
    <w:rsid w:val="526A7AB0"/>
    <w:rsid w:val="52748379"/>
    <w:rsid w:val="52775AD3"/>
    <w:rsid w:val="52AD31FD"/>
    <w:rsid w:val="52B2A88C"/>
    <w:rsid w:val="52C3791B"/>
    <w:rsid w:val="52D61F04"/>
    <w:rsid w:val="52E80CEE"/>
    <w:rsid w:val="532654A5"/>
    <w:rsid w:val="53438E2E"/>
    <w:rsid w:val="5346788F"/>
    <w:rsid w:val="536324EE"/>
    <w:rsid w:val="536B2039"/>
    <w:rsid w:val="5375D623"/>
    <w:rsid w:val="53CEAFA0"/>
    <w:rsid w:val="53D4A8D1"/>
    <w:rsid w:val="53DE0713"/>
    <w:rsid w:val="53E60089"/>
    <w:rsid w:val="53F44761"/>
    <w:rsid w:val="53F73754"/>
    <w:rsid w:val="54389AE1"/>
    <w:rsid w:val="54542716"/>
    <w:rsid w:val="545F58B6"/>
    <w:rsid w:val="546F5595"/>
    <w:rsid w:val="5486BF14"/>
    <w:rsid w:val="54A4B69F"/>
    <w:rsid w:val="54CC4BF3"/>
    <w:rsid w:val="54CE6C73"/>
    <w:rsid w:val="550C9CAF"/>
    <w:rsid w:val="551424F4"/>
    <w:rsid w:val="55220478"/>
    <w:rsid w:val="5549BDEA"/>
    <w:rsid w:val="555B59A8"/>
    <w:rsid w:val="5571F1E1"/>
    <w:rsid w:val="5574AF34"/>
    <w:rsid w:val="5577A0EE"/>
    <w:rsid w:val="557E9ADD"/>
    <w:rsid w:val="5580B69F"/>
    <w:rsid w:val="5591F72E"/>
    <w:rsid w:val="5599429F"/>
    <w:rsid w:val="55BDF254"/>
    <w:rsid w:val="55CEBC91"/>
    <w:rsid w:val="55DF30A8"/>
    <w:rsid w:val="55EEF3FC"/>
    <w:rsid w:val="55F5E128"/>
    <w:rsid w:val="561A6F8F"/>
    <w:rsid w:val="562FFFD4"/>
    <w:rsid w:val="564168F8"/>
    <w:rsid w:val="564209E7"/>
    <w:rsid w:val="56474E69"/>
    <w:rsid w:val="5653A72D"/>
    <w:rsid w:val="565F4FC8"/>
    <w:rsid w:val="567C8E84"/>
    <w:rsid w:val="5687EE1A"/>
    <w:rsid w:val="56974F07"/>
    <w:rsid w:val="56978330"/>
    <w:rsid w:val="56AE1567"/>
    <w:rsid w:val="56B0903C"/>
    <w:rsid w:val="56D07D0F"/>
    <w:rsid w:val="56E1FB9C"/>
    <w:rsid w:val="56E6D204"/>
    <w:rsid w:val="570A0287"/>
    <w:rsid w:val="570E49AF"/>
    <w:rsid w:val="5711C3B6"/>
    <w:rsid w:val="5719BD48"/>
    <w:rsid w:val="571A19C4"/>
    <w:rsid w:val="572BC92D"/>
    <w:rsid w:val="573885AB"/>
    <w:rsid w:val="574A366B"/>
    <w:rsid w:val="5756D155"/>
    <w:rsid w:val="5771FCFD"/>
    <w:rsid w:val="577511D3"/>
    <w:rsid w:val="57A1C413"/>
    <w:rsid w:val="57A28F92"/>
    <w:rsid w:val="57B4C45B"/>
    <w:rsid w:val="57C8E062"/>
    <w:rsid w:val="57EFAAA6"/>
    <w:rsid w:val="5805CE06"/>
    <w:rsid w:val="58086A2A"/>
    <w:rsid w:val="5829B6CF"/>
    <w:rsid w:val="582FD23E"/>
    <w:rsid w:val="5837F041"/>
    <w:rsid w:val="5856CED0"/>
    <w:rsid w:val="58587453"/>
    <w:rsid w:val="585ED3E0"/>
    <w:rsid w:val="586F080F"/>
    <w:rsid w:val="58B16B32"/>
    <w:rsid w:val="58B5104F"/>
    <w:rsid w:val="58BD49B2"/>
    <w:rsid w:val="58E725DB"/>
    <w:rsid w:val="58F89CF3"/>
    <w:rsid w:val="59174661"/>
    <w:rsid w:val="59328F1B"/>
    <w:rsid w:val="5936C82E"/>
    <w:rsid w:val="593F2154"/>
    <w:rsid w:val="593F3E6A"/>
    <w:rsid w:val="593FE967"/>
    <w:rsid w:val="59413267"/>
    <w:rsid w:val="594DA5E1"/>
    <w:rsid w:val="59543461"/>
    <w:rsid w:val="596C7CF4"/>
    <w:rsid w:val="5979D625"/>
    <w:rsid w:val="59A2D226"/>
    <w:rsid w:val="59BDDBA5"/>
    <w:rsid w:val="59DBDA53"/>
    <w:rsid w:val="59ECC54D"/>
    <w:rsid w:val="59FD08BA"/>
    <w:rsid w:val="5A110CDB"/>
    <w:rsid w:val="5A2529E5"/>
    <w:rsid w:val="5A299898"/>
    <w:rsid w:val="5A425467"/>
    <w:rsid w:val="5A4D21F3"/>
    <w:rsid w:val="5A7AD406"/>
    <w:rsid w:val="5A8904C5"/>
    <w:rsid w:val="5AAB70FC"/>
    <w:rsid w:val="5AB1FB63"/>
    <w:rsid w:val="5AD96549"/>
    <w:rsid w:val="5AF76E6B"/>
    <w:rsid w:val="5B2A6FDE"/>
    <w:rsid w:val="5B32CB32"/>
    <w:rsid w:val="5B4973E1"/>
    <w:rsid w:val="5B571BDA"/>
    <w:rsid w:val="5B611066"/>
    <w:rsid w:val="5B7240A5"/>
    <w:rsid w:val="5B7E4FA1"/>
    <w:rsid w:val="5B92CB27"/>
    <w:rsid w:val="5BA33790"/>
    <w:rsid w:val="5BD131A4"/>
    <w:rsid w:val="5BDD364E"/>
    <w:rsid w:val="5BE2139C"/>
    <w:rsid w:val="5C055374"/>
    <w:rsid w:val="5C1F4819"/>
    <w:rsid w:val="5C548D80"/>
    <w:rsid w:val="5C7075CF"/>
    <w:rsid w:val="5C911400"/>
    <w:rsid w:val="5C95E8C6"/>
    <w:rsid w:val="5CB3CAF8"/>
    <w:rsid w:val="5CBF6377"/>
    <w:rsid w:val="5CC34446"/>
    <w:rsid w:val="5CC78960"/>
    <w:rsid w:val="5CD31F3F"/>
    <w:rsid w:val="5CE6184B"/>
    <w:rsid w:val="5CE7F051"/>
    <w:rsid w:val="5CEB04E6"/>
    <w:rsid w:val="5CF740AD"/>
    <w:rsid w:val="5CFB1F57"/>
    <w:rsid w:val="5D0C8A8B"/>
    <w:rsid w:val="5D2A8830"/>
    <w:rsid w:val="5D339E59"/>
    <w:rsid w:val="5D39BFD9"/>
    <w:rsid w:val="5D77D674"/>
    <w:rsid w:val="5D804727"/>
    <w:rsid w:val="5D839D83"/>
    <w:rsid w:val="5D99F61A"/>
    <w:rsid w:val="5DA9AA2E"/>
    <w:rsid w:val="5DAFF09A"/>
    <w:rsid w:val="5DB7C8F0"/>
    <w:rsid w:val="5DD3CBE2"/>
    <w:rsid w:val="5DE55780"/>
    <w:rsid w:val="5DF730C9"/>
    <w:rsid w:val="5DF9A968"/>
    <w:rsid w:val="5E16977C"/>
    <w:rsid w:val="5E1CD709"/>
    <w:rsid w:val="5E301245"/>
    <w:rsid w:val="5E51EBB0"/>
    <w:rsid w:val="5E6BF210"/>
    <w:rsid w:val="5E7073B2"/>
    <w:rsid w:val="5E798298"/>
    <w:rsid w:val="5E7CEF90"/>
    <w:rsid w:val="5E8CEEDA"/>
    <w:rsid w:val="5EAAD377"/>
    <w:rsid w:val="5EB5B41F"/>
    <w:rsid w:val="5ECC878A"/>
    <w:rsid w:val="5ECDB148"/>
    <w:rsid w:val="5EEBF27D"/>
    <w:rsid w:val="5EECDBF4"/>
    <w:rsid w:val="5F03E33B"/>
    <w:rsid w:val="5F067143"/>
    <w:rsid w:val="5F1671B7"/>
    <w:rsid w:val="5F168B68"/>
    <w:rsid w:val="5F3201BF"/>
    <w:rsid w:val="5F3731B3"/>
    <w:rsid w:val="5F7F63DE"/>
    <w:rsid w:val="5F85A948"/>
    <w:rsid w:val="5F928652"/>
    <w:rsid w:val="5F9D8C23"/>
    <w:rsid w:val="5FA859C7"/>
    <w:rsid w:val="5FB187FE"/>
    <w:rsid w:val="5FB28010"/>
    <w:rsid w:val="5FD55BF8"/>
    <w:rsid w:val="5FD86D4B"/>
    <w:rsid w:val="5FEEA4F0"/>
    <w:rsid w:val="5FF8000E"/>
    <w:rsid w:val="60121961"/>
    <w:rsid w:val="601D27E2"/>
    <w:rsid w:val="604922EE"/>
    <w:rsid w:val="60494070"/>
    <w:rsid w:val="605FDD0F"/>
    <w:rsid w:val="6074291E"/>
    <w:rsid w:val="609017A6"/>
    <w:rsid w:val="60979528"/>
    <w:rsid w:val="60A3E3A1"/>
    <w:rsid w:val="60AA2AE8"/>
    <w:rsid w:val="60AE5CA5"/>
    <w:rsid w:val="60CD7A4F"/>
    <w:rsid w:val="60D4210E"/>
    <w:rsid w:val="60DA4392"/>
    <w:rsid w:val="60E627FB"/>
    <w:rsid w:val="60F51965"/>
    <w:rsid w:val="60F9B07B"/>
    <w:rsid w:val="61116DA6"/>
    <w:rsid w:val="613A0E55"/>
    <w:rsid w:val="6143D908"/>
    <w:rsid w:val="614E836D"/>
    <w:rsid w:val="6158A085"/>
    <w:rsid w:val="6169D90A"/>
    <w:rsid w:val="6179A55E"/>
    <w:rsid w:val="61A3A1B2"/>
    <w:rsid w:val="61B3A350"/>
    <w:rsid w:val="61E27FD1"/>
    <w:rsid w:val="61E2F602"/>
    <w:rsid w:val="61E69EB1"/>
    <w:rsid w:val="61F8DAEA"/>
    <w:rsid w:val="62193584"/>
    <w:rsid w:val="6227FF28"/>
    <w:rsid w:val="622EBA62"/>
    <w:rsid w:val="623951EA"/>
    <w:rsid w:val="623CD552"/>
    <w:rsid w:val="624520C7"/>
    <w:rsid w:val="6261A528"/>
    <w:rsid w:val="627B8AAC"/>
    <w:rsid w:val="62810C78"/>
    <w:rsid w:val="6287347C"/>
    <w:rsid w:val="62AF8249"/>
    <w:rsid w:val="62BA6754"/>
    <w:rsid w:val="62BED858"/>
    <w:rsid w:val="62CE7A1C"/>
    <w:rsid w:val="62D51D6F"/>
    <w:rsid w:val="62DD2E3E"/>
    <w:rsid w:val="6308E409"/>
    <w:rsid w:val="6315C211"/>
    <w:rsid w:val="6318892B"/>
    <w:rsid w:val="631FF398"/>
    <w:rsid w:val="6330868E"/>
    <w:rsid w:val="6368305C"/>
    <w:rsid w:val="6368C051"/>
    <w:rsid w:val="636C7C95"/>
    <w:rsid w:val="637F8887"/>
    <w:rsid w:val="63A99906"/>
    <w:rsid w:val="63ABD354"/>
    <w:rsid w:val="63B83ABA"/>
    <w:rsid w:val="63C1D1A6"/>
    <w:rsid w:val="63D70B2B"/>
    <w:rsid w:val="63EC7785"/>
    <w:rsid w:val="63FE24E6"/>
    <w:rsid w:val="64023213"/>
    <w:rsid w:val="640259BD"/>
    <w:rsid w:val="640E417B"/>
    <w:rsid w:val="6418F8D9"/>
    <w:rsid w:val="64551252"/>
    <w:rsid w:val="64783502"/>
    <w:rsid w:val="64786A89"/>
    <w:rsid w:val="647DE9C6"/>
    <w:rsid w:val="64810F29"/>
    <w:rsid w:val="6489D6FC"/>
    <w:rsid w:val="64A28766"/>
    <w:rsid w:val="64ACCFAC"/>
    <w:rsid w:val="64ED25F3"/>
    <w:rsid w:val="64F7EA25"/>
    <w:rsid w:val="6514821B"/>
    <w:rsid w:val="651A8634"/>
    <w:rsid w:val="652567E7"/>
    <w:rsid w:val="65301DD8"/>
    <w:rsid w:val="655319BA"/>
    <w:rsid w:val="657E4B56"/>
    <w:rsid w:val="65B6BD57"/>
    <w:rsid w:val="65C4B3D1"/>
    <w:rsid w:val="65CDB468"/>
    <w:rsid w:val="66018091"/>
    <w:rsid w:val="662DBF3C"/>
    <w:rsid w:val="66397809"/>
    <w:rsid w:val="663E03F2"/>
    <w:rsid w:val="665F9DFF"/>
    <w:rsid w:val="66771F73"/>
    <w:rsid w:val="6684E37E"/>
    <w:rsid w:val="668B7147"/>
    <w:rsid w:val="66B2DC3C"/>
    <w:rsid w:val="66B30FD8"/>
    <w:rsid w:val="66CAE72E"/>
    <w:rsid w:val="66CDDC16"/>
    <w:rsid w:val="66E7BD6C"/>
    <w:rsid w:val="66E9CCA4"/>
    <w:rsid w:val="66FE90C4"/>
    <w:rsid w:val="671EED5E"/>
    <w:rsid w:val="672524E9"/>
    <w:rsid w:val="672E1E8F"/>
    <w:rsid w:val="676EEF15"/>
    <w:rsid w:val="678CA865"/>
    <w:rsid w:val="678EC44C"/>
    <w:rsid w:val="6795070D"/>
    <w:rsid w:val="67BDB833"/>
    <w:rsid w:val="67E3DB53"/>
    <w:rsid w:val="67EE2BC6"/>
    <w:rsid w:val="67F2EF06"/>
    <w:rsid w:val="6812EF3C"/>
    <w:rsid w:val="6816641D"/>
    <w:rsid w:val="6821E8B7"/>
    <w:rsid w:val="682D62F3"/>
    <w:rsid w:val="6842AE31"/>
    <w:rsid w:val="685B966E"/>
    <w:rsid w:val="685F24E8"/>
    <w:rsid w:val="68609880"/>
    <w:rsid w:val="6882DC7A"/>
    <w:rsid w:val="68BDAD98"/>
    <w:rsid w:val="68C1992A"/>
    <w:rsid w:val="68CB0AAE"/>
    <w:rsid w:val="68D78160"/>
    <w:rsid w:val="68D9D7B5"/>
    <w:rsid w:val="6902C1C4"/>
    <w:rsid w:val="69076FA0"/>
    <w:rsid w:val="690E498E"/>
    <w:rsid w:val="69529981"/>
    <w:rsid w:val="695CDB57"/>
    <w:rsid w:val="698C12FE"/>
    <w:rsid w:val="6994945C"/>
    <w:rsid w:val="69B52707"/>
    <w:rsid w:val="69C180E9"/>
    <w:rsid w:val="69D1F13C"/>
    <w:rsid w:val="69F8B282"/>
    <w:rsid w:val="69F9CD78"/>
    <w:rsid w:val="6A00C9C9"/>
    <w:rsid w:val="6A021A02"/>
    <w:rsid w:val="6A03E5DD"/>
    <w:rsid w:val="6A0BA420"/>
    <w:rsid w:val="6A3C7EA0"/>
    <w:rsid w:val="6A3F24C3"/>
    <w:rsid w:val="6A74E481"/>
    <w:rsid w:val="6A75586F"/>
    <w:rsid w:val="6A856D67"/>
    <w:rsid w:val="6AB0D903"/>
    <w:rsid w:val="6AB165AF"/>
    <w:rsid w:val="6ACAD1D9"/>
    <w:rsid w:val="6AD880F2"/>
    <w:rsid w:val="6ADF3CC0"/>
    <w:rsid w:val="6AE0605A"/>
    <w:rsid w:val="6AE6542F"/>
    <w:rsid w:val="6AF3E41C"/>
    <w:rsid w:val="6B025C1C"/>
    <w:rsid w:val="6B17DF4A"/>
    <w:rsid w:val="6B235B42"/>
    <w:rsid w:val="6B51662A"/>
    <w:rsid w:val="6B52032B"/>
    <w:rsid w:val="6B64CF26"/>
    <w:rsid w:val="6B6C846A"/>
    <w:rsid w:val="6B864278"/>
    <w:rsid w:val="6BC1F03E"/>
    <w:rsid w:val="6BD73D18"/>
    <w:rsid w:val="6BF4B70B"/>
    <w:rsid w:val="6C4F7098"/>
    <w:rsid w:val="6C53A019"/>
    <w:rsid w:val="6C943405"/>
    <w:rsid w:val="6C98A53C"/>
    <w:rsid w:val="6D3FDFE3"/>
    <w:rsid w:val="6D484ACE"/>
    <w:rsid w:val="6D62F7C5"/>
    <w:rsid w:val="6D6D46C8"/>
    <w:rsid w:val="6D9F4FE2"/>
    <w:rsid w:val="6D9FBD59"/>
    <w:rsid w:val="6DBCFA7F"/>
    <w:rsid w:val="6DC1F291"/>
    <w:rsid w:val="6DC25E61"/>
    <w:rsid w:val="6DD08725"/>
    <w:rsid w:val="6DD8E0A5"/>
    <w:rsid w:val="6DF7D001"/>
    <w:rsid w:val="6E0532EA"/>
    <w:rsid w:val="6E1ABCA6"/>
    <w:rsid w:val="6E29A29C"/>
    <w:rsid w:val="6E2D4066"/>
    <w:rsid w:val="6E354CE0"/>
    <w:rsid w:val="6E375733"/>
    <w:rsid w:val="6E42E47C"/>
    <w:rsid w:val="6E458149"/>
    <w:rsid w:val="6E57018C"/>
    <w:rsid w:val="6E5F4912"/>
    <w:rsid w:val="6EB820B8"/>
    <w:rsid w:val="6EFA8F58"/>
    <w:rsid w:val="6F267832"/>
    <w:rsid w:val="6F2F5055"/>
    <w:rsid w:val="6F40F655"/>
    <w:rsid w:val="6F4AB879"/>
    <w:rsid w:val="6F4B4F5A"/>
    <w:rsid w:val="6F570C6B"/>
    <w:rsid w:val="6F75FCE0"/>
    <w:rsid w:val="6FCBAF91"/>
    <w:rsid w:val="6FDF5B0B"/>
    <w:rsid w:val="6FEA1487"/>
    <w:rsid w:val="70305527"/>
    <w:rsid w:val="703850F0"/>
    <w:rsid w:val="703B490F"/>
    <w:rsid w:val="704518E3"/>
    <w:rsid w:val="706753AA"/>
    <w:rsid w:val="70799C9D"/>
    <w:rsid w:val="7083A69D"/>
    <w:rsid w:val="709F6A27"/>
    <w:rsid w:val="70E3DB00"/>
    <w:rsid w:val="70E45A9E"/>
    <w:rsid w:val="70E8DC1A"/>
    <w:rsid w:val="70F34436"/>
    <w:rsid w:val="70FABF74"/>
    <w:rsid w:val="70FB7D70"/>
    <w:rsid w:val="710606E3"/>
    <w:rsid w:val="710872ED"/>
    <w:rsid w:val="7116BE07"/>
    <w:rsid w:val="7135D96F"/>
    <w:rsid w:val="714F6CFE"/>
    <w:rsid w:val="71664FEA"/>
    <w:rsid w:val="7188D619"/>
    <w:rsid w:val="71931DD3"/>
    <w:rsid w:val="719A190B"/>
    <w:rsid w:val="71C321B8"/>
    <w:rsid w:val="71D22EF2"/>
    <w:rsid w:val="71DEF144"/>
    <w:rsid w:val="71EF7181"/>
    <w:rsid w:val="71F9DE81"/>
    <w:rsid w:val="720D7767"/>
    <w:rsid w:val="7219A4C0"/>
    <w:rsid w:val="7225ADAC"/>
    <w:rsid w:val="7230BFCB"/>
    <w:rsid w:val="7237D6BB"/>
    <w:rsid w:val="7264A292"/>
    <w:rsid w:val="726DD734"/>
    <w:rsid w:val="72810CD7"/>
    <w:rsid w:val="728FE153"/>
    <w:rsid w:val="729C7A14"/>
    <w:rsid w:val="729CCCB3"/>
    <w:rsid w:val="72AF56FB"/>
    <w:rsid w:val="72D1E70B"/>
    <w:rsid w:val="72ED4ADC"/>
    <w:rsid w:val="7312252F"/>
    <w:rsid w:val="731DF8D1"/>
    <w:rsid w:val="7329D069"/>
    <w:rsid w:val="732AE22D"/>
    <w:rsid w:val="732C7ED3"/>
    <w:rsid w:val="7345B358"/>
    <w:rsid w:val="7351341E"/>
    <w:rsid w:val="73565476"/>
    <w:rsid w:val="735E89F6"/>
    <w:rsid w:val="737A3B2D"/>
    <w:rsid w:val="737D163D"/>
    <w:rsid w:val="73834575"/>
    <w:rsid w:val="73D74AA6"/>
    <w:rsid w:val="742639BF"/>
    <w:rsid w:val="743D3078"/>
    <w:rsid w:val="7456EABB"/>
    <w:rsid w:val="745DAED3"/>
    <w:rsid w:val="7481D1DA"/>
    <w:rsid w:val="749CACAE"/>
    <w:rsid w:val="749FD957"/>
    <w:rsid w:val="74CADCC3"/>
    <w:rsid w:val="74F458D9"/>
    <w:rsid w:val="74F9C2C2"/>
    <w:rsid w:val="7529AC32"/>
    <w:rsid w:val="754A65A5"/>
    <w:rsid w:val="7559A83D"/>
    <w:rsid w:val="75666128"/>
    <w:rsid w:val="758C0DF0"/>
    <w:rsid w:val="75958EA6"/>
    <w:rsid w:val="75A986A4"/>
    <w:rsid w:val="75B67ED0"/>
    <w:rsid w:val="75E49B6F"/>
    <w:rsid w:val="75FBE1AB"/>
    <w:rsid w:val="76025936"/>
    <w:rsid w:val="7611279B"/>
    <w:rsid w:val="7614FD4A"/>
    <w:rsid w:val="7624C42D"/>
    <w:rsid w:val="766E53BD"/>
    <w:rsid w:val="7686E895"/>
    <w:rsid w:val="769E9CC4"/>
    <w:rsid w:val="76A6D719"/>
    <w:rsid w:val="76B2907E"/>
    <w:rsid w:val="771B8AB9"/>
    <w:rsid w:val="771FFABF"/>
    <w:rsid w:val="773CDB0C"/>
    <w:rsid w:val="774BE1B2"/>
    <w:rsid w:val="775B4604"/>
    <w:rsid w:val="7775BC40"/>
    <w:rsid w:val="778FB0A9"/>
    <w:rsid w:val="77907401"/>
    <w:rsid w:val="7791947E"/>
    <w:rsid w:val="779FA8A5"/>
    <w:rsid w:val="77D0410C"/>
    <w:rsid w:val="780D5563"/>
    <w:rsid w:val="781040AE"/>
    <w:rsid w:val="7833C3CF"/>
    <w:rsid w:val="783CDDAE"/>
    <w:rsid w:val="784861DE"/>
    <w:rsid w:val="784E782E"/>
    <w:rsid w:val="7864EC13"/>
    <w:rsid w:val="786894B9"/>
    <w:rsid w:val="78811B75"/>
    <w:rsid w:val="78825428"/>
    <w:rsid w:val="78AA0C76"/>
    <w:rsid w:val="78BFCE55"/>
    <w:rsid w:val="78D83B8B"/>
    <w:rsid w:val="78E43701"/>
    <w:rsid w:val="78EE9707"/>
    <w:rsid w:val="7905DFC7"/>
    <w:rsid w:val="7908FD11"/>
    <w:rsid w:val="79218C93"/>
    <w:rsid w:val="793919E3"/>
    <w:rsid w:val="796680F4"/>
    <w:rsid w:val="796E830A"/>
    <w:rsid w:val="7997FD16"/>
    <w:rsid w:val="799810B8"/>
    <w:rsid w:val="799A8B9B"/>
    <w:rsid w:val="799B1641"/>
    <w:rsid w:val="799CF228"/>
    <w:rsid w:val="79C5ABEE"/>
    <w:rsid w:val="79CD5BCA"/>
    <w:rsid w:val="7A0527E0"/>
    <w:rsid w:val="7A14EFAA"/>
    <w:rsid w:val="7A26275C"/>
    <w:rsid w:val="7A2A9869"/>
    <w:rsid w:val="7A4C4301"/>
    <w:rsid w:val="7A61C3F3"/>
    <w:rsid w:val="7A61E580"/>
    <w:rsid w:val="7A668C36"/>
    <w:rsid w:val="7A67DDA7"/>
    <w:rsid w:val="7A69A000"/>
    <w:rsid w:val="7A76F781"/>
    <w:rsid w:val="7A921BD6"/>
    <w:rsid w:val="7AB5956C"/>
    <w:rsid w:val="7AC06BD0"/>
    <w:rsid w:val="7AE3E459"/>
    <w:rsid w:val="7AE5515A"/>
    <w:rsid w:val="7AE82D44"/>
    <w:rsid w:val="7AEB99E4"/>
    <w:rsid w:val="7AEDBBAE"/>
    <w:rsid w:val="7AF0C123"/>
    <w:rsid w:val="7AFB351C"/>
    <w:rsid w:val="7AFD5CAD"/>
    <w:rsid w:val="7B19EC48"/>
    <w:rsid w:val="7B27B6D7"/>
    <w:rsid w:val="7B2D3790"/>
    <w:rsid w:val="7B3268BF"/>
    <w:rsid w:val="7B4FF793"/>
    <w:rsid w:val="7B62ADA2"/>
    <w:rsid w:val="7B8D184D"/>
    <w:rsid w:val="7BDED194"/>
    <w:rsid w:val="7BE36619"/>
    <w:rsid w:val="7BF17CFC"/>
    <w:rsid w:val="7C2B4352"/>
    <w:rsid w:val="7C48147D"/>
    <w:rsid w:val="7C5DD50A"/>
    <w:rsid w:val="7C878DDC"/>
    <w:rsid w:val="7CA2312A"/>
    <w:rsid w:val="7CA816FF"/>
    <w:rsid w:val="7CB18A2A"/>
    <w:rsid w:val="7CB27900"/>
    <w:rsid w:val="7CB49DD1"/>
    <w:rsid w:val="7CDFD899"/>
    <w:rsid w:val="7D017705"/>
    <w:rsid w:val="7D16F600"/>
    <w:rsid w:val="7D27080A"/>
    <w:rsid w:val="7D392915"/>
    <w:rsid w:val="7D55DF11"/>
    <w:rsid w:val="7D5AF815"/>
    <w:rsid w:val="7D867EC1"/>
    <w:rsid w:val="7D8A09E9"/>
    <w:rsid w:val="7DC8563C"/>
    <w:rsid w:val="7DD1DCC6"/>
    <w:rsid w:val="7DD88426"/>
    <w:rsid w:val="7DE4A91C"/>
    <w:rsid w:val="7E0BD96D"/>
    <w:rsid w:val="7E259462"/>
    <w:rsid w:val="7E4F147C"/>
    <w:rsid w:val="7E66291E"/>
    <w:rsid w:val="7E996626"/>
    <w:rsid w:val="7E9BF5B9"/>
    <w:rsid w:val="7EA63D45"/>
    <w:rsid w:val="7EA9A9D7"/>
    <w:rsid w:val="7EC5E797"/>
    <w:rsid w:val="7ECC3EEE"/>
    <w:rsid w:val="7ED32569"/>
    <w:rsid w:val="7EE1A667"/>
    <w:rsid w:val="7EF6C5F0"/>
    <w:rsid w:val="7EF91D77"/>
    <w:rsid w:val="7EFC6C7D"/>
    <w:rsid w:val="7EFFEA6A"/>
    <w:rsid w:val="7F00E4E6"/>
    <w:rsid w:val="7F048E4C"/>
    <w:rsid w:val="7F075711"/>
    <w:rsid w:val="7F44B771"/>
    <w:rsid w:val="7F502019"/>
    <w:rsid w:val="7F5277CE"/>
    <w:rsid w:val="7F643AF8"/>
    <w:rsid w:val="7F704F5E"/>
    <w:rsid w:val="7F8BE97D"/>
    <w:rsid w:val="7F901489"/>
    <w:rsid w:val="7F9EE042"/>
    <w:rsid w:val="7FCF3D2B"/>
    <w:rsid w:val="7FD36AAD"/>
    <w:rsid w:val="7FD963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74B267"/>
  <w15:docId w15:val="{5CBA6BBB-E0C4-4B77-BEE9-16A18C9037B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SimSun" w:cs="Calibr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0F4913"/>
    <w:pPr>
      <w:spacing w:after="0" w:line="240" w:lineRule="auto"/>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8B31D7"/>
    <w:rPr>
      <w:color w:val="666666"/>
    </w:rPr>
  </w:style>
  <w:style w:type="paragraph" w:styleId="Header">
    <w:name w:val="header"/>
    <w:basedOn w:val="Normal"/>
    <w:link w:val="HeaderChar"/>
    <w:uiPriority w:val="99"/>
    <w:semiHidden/>
    <w:unhideWhenUsed/>
    <w:rsid w:val="00791C49"/>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791C49"/>
  </w:style>
  <w:style w:type="paragraph" w:styleId="Footer">
    <w:name w:val="footer"/>
    <w:basedOn w:val="Normal"/>
    <w:link w:val="FooterChar"/>
    <w:uiPriority w:val="99"/>
    <w:semiHidden/>
    <w:unhideWhenUsed/>
    <w:rsid w:val="00791C49"/>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791C49"/>
  </w:style>
  <w:style w:type="paragraph" w:styleId="ListParagraph">
    <w:name w:val="List Paragraph"/>
    <w:basedOn w:val="Normal"/>
    <w:uiPriority w:val="34"/>
    <w:qFormat/>
    <w:pPr>
      <w:ind w:firstLine="420" w:firstLineChars="200"/>
    </w:pPr>
  </w:style>
  <w:style w:type="paragraph" w:styleId="EndNoteBibliographyTitle" w:customStyle="1">
    <w:name w:val="EndNote Bibliography Title"/>
    <w:basedOn w:val="Normal"/>
    <w:link w:val="EndNoteBibliographyTitleChar"/>
    <w:rsid w:val="0016110D"/>
    <w:pPr>
      <w:spacing w:after="0"/>
      <w:jc w:val="center"/>
    </w:pPr>
    <w:rPr>
      <w:rFonts w:ascii="Arial" w:hAnsi="Arial" w:cs="Arial"/>
      <w:noProof/>
    </w:rPr>
  </w:style>
  <w:style w:type="character" w:styleId="EndNoteBibliographyTitleChar" w:customStyle="1">
    <w:name w:val="EndNote Bibliography Title Char"/>
    <w:basedOn w:val="DefaultParagraphFont"/>
    <w:link w:val="EndNoteBibliographyTitle"/>
    <w:rsid w:val="0016110D"/>
    <w:rPr>
      <w:rFonts w:ascii="Arial" w:hAnsi="Arial" w:cs="Arial"/>
      <w:noProof/>
    </w:rPr>
  </w:style>
  <w:style w:type="paragraph" w:styleId="EndNoteBibliography" w:customStyle="1">
    <w:name w:val="EndNote Bibliography"/>
    <w:basedOn w:val="Normal"/>
    <w:link w:val="EndNoteBibliographyChar"/>
    <w:rsid w:val="0016110D"/>
    <w:pPr>
      <w:spacing w:line="240" w:lineRule="auto"/>
    </w:pPr>
    <w:rPr>
      <w:rFonts w:ascii="Arial" w:hAnsi="Arial" w:cs="Arial"/>
      <w:noProof/>
    </w:rPr>
  </w:style>
  <w:style w:type="character" w:styleId="EndNoteBibliographyChar" w:customStyle="1">
    <w:name w:val="EndNote Bibliography Char"/>
    <w:basedOn w:val="DefaultParagraphFont"/>
    <w:link w:val="EndNoteBibliography"/>
    <w:rsid w:val="0016110D"/>
    <w:rPr>
      <w:rFonts w:ascii="Arial" w:hAnsi="Arial" w:cs="Arial"/>
      <w:noProof/>
    </w:rPr>
  </w:style>
  <w:style w:type="character" w:styleId="Hyperlink">
    <w:name w:val="Hyperlink"/>
    <w:basedOn w:val="DefaultParagraphFont"/>
    <w:uiPriority w:val="99"/>
    <w:unhideWhenUsed/>
    <w:rsid w:val="0016110D"/>
    <w:rPr>
      <w:color w:val="0000FF" w:themeColor="hyperlink"/>
      <w:u w:val="single"/>
    </w:rPr>
  </w:style>
  <w:style w:type="character" w:styleId="UnresolvedMention">
    <w:name w:val="Unresolved Mention"/>
    <w:basedOn w:val="DefaultParagraphFont"/>
    <w:uiPriority w:val="99"/>
    <w:semiHidden/>
    <w:unhideWhenUsed/>
    <w:rsid w:val="0016110D"/>
    <w:rPr>
      <w:color w:val="605E5C"/>
      <w:shd w:val="clear" w:color="auto" w:fill="E1DFDD"/>
    </w:rPr>
  </w:style>
  <w:style w:type="character" w:styleId="FollowedHyperlink">
    <w:name w:val="FollowedHyperlink"/>
    <w:basedOn w:val="DefaultParagraphFont"/>
    <w:uiPriority w:val="99"/>
    <w:semiHidden/>
    <w:unhideWhenUsed/>
    <w:rsid w:val="00FF57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409758">
      <w:bodyDiv w:val="1"/>
      <w:marLeft w:val="0"/>
      <w:marRight w:val="0"/>
      <w:marTop w:val="0"/>
      <w:marBottom w:val="0"/>
      <w:divBdr>
        <w:top w:val="none" w:sz="0" w:space="0" w:color="auto"/>
        <w:left w:val="none" w:sz="0" w:space="0" w:color="auto"/>
        <w:bottom w:val="none" w:sz="0" w:space="0" w:color="auto"/>
        <w:right w:val="none" w:sz="0" w:space="0" w:color="auto"/>
      </w:divBdr>
    </w:div>
    <w:div w:id="2631542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CC52E-DC42-4024-A161-8A8574644AF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Liu, Xiaowen (Kevin)</dc:creator>
  <keywords/>
  <lastModifiedBy>Wang, Daniel</lastModifiedBy>
  <revision>48</revision>
  <dcterms:created xsi:type="dcterms:W3CDTF">2024-12-16T16:36:00.0000000Z</dcterms:created>
  <dcterms:modified xsi:type="dcterms:W3CDTF">2024-12-18T22:42:52.8914295Z</dcterms:modified>
</coreProperties>
</file>